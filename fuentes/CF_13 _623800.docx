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b w:val="1"/>
          <w:color w:val="000000"/>
        </w:rPr>
      </w:pPr>
      <w:r w:rsidDel="00000000" w:rsidR="00000000" w:rsidRPr="00000000">
        <w:rPr>
          <w:b w:val="1"/>
          <w:rtl w:val="0"/>
        </w:rPr>
        <w:t xml:space="preserve">Guión</w:t>
      </w:r>
      <w:r w:rsidDel="00000000" w:rsidR="00000000" w:rsidRPr="00000000">
        <w:rPr>
          <w:b w:val="1"/>
          <w:color w:val="000000"/>
          <w:rtl w:val="0"/>
        </w:rPr>
        <w:t xml:space="preserve"> para desarrollo de contenidos</w:t>
      </w:r>
    </w:p>
    <w:p w:rsidR="00000000" w:rsidDel="00000000" w:rsidP="00000000" w:rsidRDefault="00000000" w:rsidRPr="00000000" w14:paraId="00000002">
      <w:pPr>
        <w:spacing w:line="240" w:lineRule="auto"/>
        <w:jc w:val="both"/>
        <w:rPr/>
      </w:pPr>
      <w:r w:rsidDel="00000000" w:rsidR="00000000" w:rsidRPr="00000000">
        <w:rPr>
          <w:rtl w:val="0"/>
        </w:rPr>
      </w:r>
    </w:p>
    <w:p w:rsidR="00000000" w:rsidDel="00000000" w:rsidP="00000000" w:rsidRDefault="00000000" w:rsidRPr="00000000" w14:paraId="00000003">
      <w:pPr>
        <w:spacing w:line="240" w:lineRule="auto"/>
        <w:jc w:val="both"/>
        <w:rPr/>
      </w:pPr>
      <w:r w:rsidDel="00000000" w:rsidR="00000000" w:rsidRPr="00000000">
        <w:rPr>
          <w:rtl w:val="0"/>
        </w:rPr>
      </w:r>
    </w:p>
    <w:tbl>
      <w:tblPr>
        <w:tblStyle w:val="Table1"/>
        <w:tblW w:w="1342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jc w:val="both"/>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spacing w:after="120" w:lineRule="auto"/>
              <w:jc w:val="center"/>
              <w:rPr>
                <w:color w:val="e36c09"/>
              </w:rPr>
            </w:pPr>
            <w:r w:rsidDel="00000000" w:rsidR="00000000" w:rsidRPr="00000000">
              <w:rPr>
                <w:b w:val="1"/>
                <w:rtl w:val="0"/>
              </w:rPr>
              <w:t xml:space="preserve">Producción de eventos masivos</w:t>
            </w:r>
            <w:r w:rsidDel="00000000" w:rsidR="00000000" w:rsidRPr="00000000">
              <w:rPr>
                <w:rtl w:val="0"/>
              </w:rPr>
            </w:r>
          </w:p>
        </w:tc>
      </w:tr>
    </w:tbl>
    <w:p w:rsidR="00000000" w:rsidDel="00000000" w:rsidP="00000000" w:rsidRDefault="00000000" w:rsidRPr="00000000" w14:paraId="00000006">
      <w:pPr>
        <w:spacing w:line="240" w:lineRule="auto"/>
        <w:jc w:val="both"/>
        <w:rPr/>
      </w:pPr>
      <w:r w:rsidDel="00000000" w:rsidR="00000000" w:rsidRPr="00000000">
        <w:rPr>
          <w:rtl w:val="0"/>
        </w:rPr>
      </w:r>
    </w:p>
    <w:tbl>
      <w:tblPr>
        <w:tblStyle w:val="Table2"/>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jc w:val="both"/>
              <w:rPr/>
            </w:pPr>
            <w:r w:rsidDel="00000000" w:rsidR="00000000" w:rsidRPr="00000000">
              <w:rPr>
                <w:rtl w:val="0"/>
              </w:rPr>
              <w:t xml:space="preserve">COMPETENCIA</w:t>
            </w:r>
          </w:p>
        </w:tc>
        <w:tc>
          <w:tcPr>
            <w:vAlign w:val="center"/>
          </w:tcPr>
          <w:p w:rsidR="00000000" w:rsidDel="00000000" w:rsidP="00000000" w:rsidRDefault="00000000" w:rsidRPr="00000000" w14:paraId="00000008">
            <w:pPr>
              <w:spacing w:after="120" w:lineRule="auto"/>
              <w:jc w:val="both"/>
              <w:rPr>
                <w:u w:val="single"/>
              </w:rPr>
            </w:pPr>
            <w:r w:rsidDel="00000000" w:rsidR="00000000" w:rsidRPr="00000000">
              <w:rPr>
                <w:highlight w:val="white"/>
                <w:rtl w:val="0"/>
              </w:rPr>
              <w:t xml:space="preserve">260402014</w:t>
            </w:r>
            <w:r w:rsidDel="00000000" w:rsidR="00000000" w:rsidRPr="00000000">
              <w:rPr>
                <w:rtl w:val="0"/>
              </w:rPr>
              <w:t xml:space="preserve"> -Promoción de acciones de prevención y gestión del riesgo en eventos</w:t>
            </w:r>
            <w:r w:rsidDel="00000000" w:rsidR="00000000" w:rsidRPr="00000000">
              <w:rPr>
                <w:rtl w:val="0"/>
              </w:rPr>
            </w:r>
          </w:p>
        </w:tc>
        <w:tc>
          <w:tcPr>
            <w:shd w:fill="8db3e2" w:val="clear"/>
            <w:vAlign w:val="center"/>
          </w:tcPr>
          <w:p w:rsidR="00000000" w:rsidDel="00000000" w:rsidP="00000000" w:rsidRDefault="00000000" w:rsidRPr="00000000" w14:paraId="00000009">
            <w:pPr>
              <w:jc w:val="both"/>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spacing w:after="120" w:lineRule="auto"/>
              <w:ind w:left="66" w:firstLine="0"/>
              <w:jc w:val="both"/>
              <w:rPr>
                <w:b w:val="1"/>
              </w:rPr>
            </w:pPr>
            <w:r w:rsidDel="00000000" w:rsidR="00000000" w:rsidRPr="00000000">
              <w:rPr>
                <w:highlight w:val="white"/>
                <w:rtl w:val="0"/>
              </w:rPr>
              <w:t xml:space="preserve">260402014-01 Determinar factores de riesgo del evento con base en clasificación, normativa local y nacional.</w:t>
            </w:r>
            <w:r w:rsidDel="00000000" w:rsidR="00000000" w:rsidRPr="00000000">
              <w:rPr>
                <w:rtl w:val="0"/>
              </w:rPr>
            </w:r>
          </w:p>
        </w:tc>
      </w:tr>
    </w:tbl>
    <w:p w:rsidR="00000000" w:rsidDel="00000000" w:rsidP="00000000" w:rsidRDefault="00000000" w:rsidRPr="00000000" w14:paraId="0000000B">
      <w:pPr>
        <w:spacing w:line="240" w:lineRule="auto"/>
        <w:jc w:val="both"/>
        <w:rPr/>
      </w:pPr>
      <w:r w:rsidDel="00000000" w:rsidR="00000000" w:rsidRPr="00000000">
        <w:rPr>
          <w:rtl w:val="0"/>
        </w:rPr>
      </w:r>
    </w:p>
    <w:tbl>
      <w:tblPr>
        <w:tblStyle w:val="Table3"/>
        <w:tblW w:w="1342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jc w:val="both"/>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jc w:val="both"/>
              <w:rPr>
                <w:color w:val="e36c09"/>
              </w:rPr>
            </w:pPr>
            <w:r w:rsidDel="00000000" w:rsidR="00000000" w:rsidRPr="00000000">
              <w:rPr>
                <w:rtl w:val="0"/>
              </w:rPr>
              <w:t xml:space="preserve">13</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jc w:val="both"/>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Rule="auto"/>
              <w:jc w:val="both"/>
              <w:rPr/>
            </w:pPr>
            <w:r w:rsidDel="00000000" w:rsidR="00000000" w:rsidRPr="00000000">
              <w:rPr>
                <w:rtl w:val="0"/>
              </w:rPr>
              <w:t xml:space="preserve">Factores de riesgo y emergencias en un evento</w:t>
            </w:r>
          </w:p>
        </w:tc>
      </w:tr>
      <w:tr>
        <w:trPr>
          <w:cantSplit w:val="0"/>
          <w:trHeight w:val="340" w:hRule="atLeast"/>
          <w:tblHeader w:val="0"/>
        </w:trPr>
        <w:tc>
          <w:tcPr>
            <w:shd w:fill="8db3e2" w:val="clear"/>
            <w:vAlign w:val="center"/>
          </w:tcPr>
          <w:p w:rsidR="00000000" w:rsidDel="00000000" w:rsidP="00000000" w:rsidRDefault="00000000" w:rsidRPr="00000000" w14:paraId="00000010">
            <w:pPr>
              <w:jc w:val="both"/>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120" w:lineRule="auto"/>
              <w:jc w:val="both"/>
              <w:rPr>
                <w:color w:val="ff00ff"/>
              </w:rPr>
            </w:pPr>
            <w:r w:rsidDel="00000000" w:rsidR="00000000" w:rsidRPr="00000000">
              <w:rPr>
                <w:color w:val="ff00ff"/>
                <w:rtl w:val="0"/>
              </w:rPr>
              <w:t xml:space="preserve">La finalidad de identificar los factores de riesgos y las amenazas asociadas a un evento, está relacionada con el control y mitigación de las emergencias, por ello, se debe comprender cuales son los lineamientos de la normativa legal nacional, regional y local para desarrollarlo, cumpliendo con la documentación de los planes operativos normalizados.</w:t>
            </w:r>
          </w:p>
        </w:tc>
      </w:tr>
      <w:tr>
        <w:trPr>
          <w:cantSplit w:val="0"/>
          <w:trHeight w:val="340" w:hRule="atLeast"/>
          <w:tblHeader w:val="0"/>
        </w:trPr>
        <w:tc>
          <w:tcPr>
            <w:shd w:fill="8db3e2" w:val="clear"/>
            <w:vAlign w:val="center"/>
          </w:tcPr>
          <w:p w:rsidR="00000000" w:rsidDel="00000000" w:rsidP="00000000" w:rsidRDefault="00000000" w:rsidRPr="00000000" w14:paraId="00000012">
            <w:pPr>
              <w:jc w:val="both"/>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120" w:lineRule="auto"/>
              <w:jc w:val="both"/>
              <w:rPr/>
            </w:pPr>
            <w:r w:rsidDel="00000000" w:rsidR="00000000" w:rsidRPr="00000000">
              <w:rPr>
                <w:rtl w:val="0"/>
              </w:rPr>
              <w:t xml:space="preserve">Riesgo, peligro, amenaza, emergencia, vulnerabilidad</w:t>
            </w:r>
          </w:p>
        </w:tc>
      </w:tr>
    </w:tbl>
    <w:p w:rsidR="00000000" w:rsidDel="00000000" w:rsidP="00000000" w:rsidRDefault="00000000" w:rsidRPr="00000000" w14:paraId="00000014">
      <w:pPr>
        <w:spacing w:line="240" w:lineRule="auto"/>
        <w:jc w:val="both"/>
        <w:rPr/>
      </w:pPr>
      <w:r w:rsidDel="00000000" w:rsidR="00000000" w:rsidRPr="00000000">
        <w:rPr>
          <w:rtl w:val="0"/>
        </w:rPr>
      </w:r>
    </w:p>
    <w:tbl>
      <w:tblPr>
        <w:tblStyle w:val="Table4"/>
        <w:tblW w:w="1342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jc w:val="both"/>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jc w:val="both"/>
              <w:rPr/>
            </w:pPr>
            <w:r w:rsidDel="00000000" w:rsidR="00000000" w:rsidRPr="00000000">
              <w:rPr>
                <w:rtl w:val="0"/>
              </w:rPr>
              <w:t xml:space="preserve">3 - Salud</w:t>
            </w:r>
          </w:p>
        </w:tc>
      </w:tr>
      <w:tr>
        <w:trPr>
          <w:cantSplit w:val="0"/>
          <w:trHeight w:val="465" w:hRule="atLeast"/>
          <w:tblHeader w:val="0"/>
        </w:trPr>
        <w:tc>
          <w:tcPr>
            <w:shd w:fill="8db3e2" w:val="clear"/>
            <w:vAlign w:val="center"/>
          </w:tcPr>
          <w:p w:rsidR="00000000" w:rsidDel="00000000" w:rsidP="00000000" w:rsidRDefault="00000000" w:rsidRPr="00000000" w14:paraId="00000017">
            <w:pPr>
              <w:jc w:val="both"/>
              <w:rPr/>
            </w:pPr>
            <w:r w:rsidDel="00000000" w:rsidR="00000000" w:rsidRPr="00000000">
              <w:rPr>
                <w:rtl w:val="0"/>
              </w:rPr>
              <w:t xml:space="preserve">IDIOMA</w:t>
            </w:r>
          </w:p>
        </w:tc>
        <w:tc>
          <w:tcPr>
            <w:vAlign w:val="center"/>
          </w:tcPr>
          <w:p w:rsidR="00000000" w:rsidDel="00000000" w:rsidP="00000000" w:rsidRDefault="00000000" w:rsidRPr="00000000" w14:paraId="00000018">
            <w:pPr>
              <w:jc w:val="both"/>
              <w:rPr/>
            </w:pPr>
            <w:r w:rsidDel="00000000" w:rsidR="00000000" w:rsidRPr="00000000">
              <w:rPr>
                <w:rtl w:val="0"/>
              </w:rPr>
              <w:t xml:space="preserve">Español</w:t>
            </w:r>
          </w:p>
        </w:tc>
      </w:tr>
    </w:tbl>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400" w:line="240" w:lineRule="auto"/>
        <w:jc w:val="both"/>
        <w:rPr>
          <w:color w:val="000000"/>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400" w:line="240" w:lineRule="auto"/>
        <w:jc w:val="both"/>
        <w:rPr>
          <w:color w:val="000000"/>
        </w:rPr>
      </w:pPr>
      <w:r w:rsidDel="00000000" w:rsidR="00000000" w:rsidRPr="00000000">
        <w:rPr>
          <w:color w:val="000000"/>
          <w:rtl w:val="0"/>
        </w:rPr>
        <w:t xml:space="preserve">TABLA DE CONTENIDOS</w:t>
      </w:r>
    </w:p>
    <w:p w:rsidR="00000000" w:rsidDel="00000000" w:rsidP="00000000" w:rsidRDefault="00000000" w:rsidRPr="00000000" w14:paraId="0000001B">
      <w:pPr>
        <w:spacing w:after="120" w:line="240" w:lineRule="auto"/>
        <w:ind w:left="284" w:firstLine="0"/>
        <w:jc w:val="both"/>
        <w:rPr>
          <w:b w:val="1"/>
        </w:rPr>
      </w:pPr>
      <w:r w:rsidDel="00000000" w:rsidR="00000000" w:rsidRPr="00000000">
        <w:rPr>
          <w:b w:val="1"/>
          <w:rtl w:val="0"/>
        </w:rPr>
        <w:t xml:space="preserve">Introducción</w:t>
      </w:r>
    </w:p>
    <w:p w:rsidR="00000000" w:rsidDel="00000000" w:rsidP="00000000" w:rsidRDefault="00000000" w:rsidRPr="00000000" w14:paraId="0000001C">
      <w:pPr>
        <w:numPr>
          <w:ilvl w:val="0"/>
          <w:numId w:val="5"/>
        </w:numPr>
        <w:spacing w:line="240" w:lineRule="auto"/>
        <w:ind w:left="644" w:hanging="360"/>
        <w:jc w:val="both"/>
        <w:rPr>
          <w:b w:val="1"/>
        </w:rPr>
      </w:pPr>
      <w:r w:rsidDel="00000000" w:rsidR="00000000" w:rsidRPr="00000000">
        <w:rPr>
          <w:b w:val="1"/>
          <w:rtl w:val="0"/>
        </w:rPr>
        <w:t xml:space="preserve">Riesgos, emergencias y psicología de masas </w:t>
      </w:r>
    </w:p>
    <w:p w:rsidR="00000000" w:rsidDel="00000000" w:rsidP="00000000" w:rsidRDefault="00000000" w:rsidRPr="00000000" w14:paraId="0000001D">
      <w:pPr>
        <w:numPr>
          <w:ilvl w:val="0"/>
          <w:numId w:val="5"/>
        </w:numPr>
        <w:spacing w:line="240" w:lineRule="auto"/>
        <w:ind w:left="644" w:hanging="360"/>
        <w:jc w:val="both"/>
        <w:rPr>
          <w:b w:val="1"/>
        </w:rPr>
      </w:pPr>
      <w:r w:rsidDel="00000000" w:rsidR="00000000" w:rsidRPr="00000000">
        <w:rPr>
          <w:b w:val="1"/>
          <w:rtl w:val="0"/>
        </w:rPr>
        <w:t xml:space="preserve">Amenazas y vulnerabilidades</w:t>
      </w:r>
    </w:p>
    <w:p w:rsidR="00000000" w:rsidDel="00000000" w:rsidP="00000000" w:rsidRDefault="00000000" w:rsidRPr="00000000" w14:paraId="0000001E">
      <w:pPr>
        <w:numPr>
          <w:ilvl w:val="0"/>
          <w:numId w:val="5"/>
        </w:numPr>
        <w:spacing w:line="240" w:lineRule="auto"/>
        <w:ind w:left="644" w:hanging="360"/>
        <w:jc w:val="both"/>
        <w:rPr>
          <w:b w:val="1"/>
        </w:rPr>
      </w:pPr>
      <w:r w:rsidDel="00000000" w:rsidR="00000000" w:rsidRPr="00000000">
        <w:rPr>
          <w:b w:val="1"/>
          <w:rtl w:val="0"/>
        </w:rPr>
        <w:t xml:space="preserve">Sistema de gestión del riesgo</w:t>
      </w:r>
      <w:r w:rsidDel="00000000" w:rsidR="00000000" w:rsidRPr="00000000">
        <w:rPr>
          <w:rtl w:val="0"/>
        </w:rPr>
        <w:t xml:space="preserve"> </w:t>
      </w:r>
      <w:r w:rsidDel="00000000" w:rsidR="00000000" w:rsidRPr="00000000">
        <w:rPr>
          <w:rtl w:val="0"/>
        </w:rPr>
      </w:r>
    </w:p>
    <w:sdt>
      <w:sdtPr>
        <w:tag w:val="goog_rdk_3"/>
      </w:sdtPr>
      <w:sdtContent>
        <w:p w:rsidR="00000000" w:rsidDel="00000000" w:rsidP="00000000" w:rsidRDefault="00000000" w:rsidRPr="00000000" w14:paraId="0000001F">
          <w:pPr>
            <w:numPr>
              <w:ilvl w:val="1"/>
              <w:numId w:val="5"/>
            </w:numPr>
            <w:spacing w:line="240" w:lineRule="auto"/>
            <w:ind w:left="1004" w:hanging="360"/>
            <w:jc w:val="both"/>
            <w:rPr>
              <w:del w:author="Proyecto Contenidos 2022" w:id="0" w:date="2023-02-17T13:17:51Z"/>
              <w:b w:val="1"/>
              <w:color w:val="ff0000"/>
            </w:rPr>
          </w:pPr>
          <w:sdt>
            <w:sdtPr>
              <w:tag w:val="goog_rdk_1"/>
            </w:sdtPr>
            <w:sdtContent>
              <w:del w:author="Proyecto Contenidos 2022" w:id="0" w:date="2023-02-17T13:17:51Z"/>
              <w:sdt>
                <w:sdtPr>
                  <w:tag w:val="goog_rdk_2"/>
                </w:sdtPr>
                <w:sdtContent>
                  <w:commentRangeStart w:id="0"/>
                </w:sdtContent>
              </w:sdt>
              <w:del w:author="Proyecto Contenidos 2022" w:id="0" w:date="2023-02-17T13:17:51Z">
                <w:r w:rsidDel="00000000" w:rsidR="00000000" w:rsidRPr="00000000">
                  <w:rPr>
                    <w:color w:val="ff0000"/>
                    <w:rtl w:val="0"/>
                  </w:rPr>
                  <w:delText xml:space="preserve">Normativa local y nacional </w:delText>
                </w:r>
                <w:r w:rsidDel="00000000" w:rsidR="00000000" w:rsidRPr="00000000">
                  <w:rPr>
                    <w:rtl w:val="0"/>
                  </w:rPr>
                </w:r>
              </w:del>
            </w:sdtContent>
          </w:sdt>
        </w:p>
      </w:sdtContent>
    </w:sdt>
    <w:sdt>
      <w:sdtPr>
        <w:tag w:val="goog_rdk_5"/>
      </w:sdtPr>
      <w:sdtContent>
        <w:p w:rsidR="00000000" w:rsidDel="00000000" w:rsidP="00000000" w:rsidRDefault="00000000" w:rsidRPr="00000000" w14:paraId="00000020">
          <w:pPr>
            <w:numPr>
              <w:ilvl w:val="1"/>
              <w:numId w:val="5"/>
            </w:numPr>
            <w:spacing w:line="240" w:lineRule="auto"/>
            <w:ind w:left="1004" w:hanging="360"/>
            <w:jc w:val="both"/>
            <w:rPr>
              <w:del w:author="Proyecto Contenidos 2022" w:id="0" w:date="2023-02-17T13:17:51Z"/>
              <w:b w:val="1"/>
              <w:color w:val="ff0000"/>
            </w:rPr>
          </w:pPr>
          <w:sdt>
            <w:sdtPr>
              <w:tag w:val="goog_rdk_4"/>
            </w:sdtPr>
            <w:sdtContent>
              <w:del w:author="Proyecto Contenidos 2022" w:id="0" w:date="2023-02-17T13:17:51Z">
                <w:r w:rsidDel="00000000" w:rsidR="00000000" w:rsidRPr="00000000">
                  <w:rPr>
                    <w:color w:val="ff0000"/>
                    <w:rtl w:val="0"/>
                  </w:rPr>
                  <w:delText xml:space="preserve">Entidades que intervienen en la gestión del riesgo </w:delText>
                </w:r>
                <w:r w:rsidDel="00000000" w:rsidR="00000000" w:rsidRPr="00000000">
                  <w:rPr>
                    <w:rtl w:val="0"/>
                  </w:rPr>
                </w:r>
              </w:del>
            </w:sdtContent>
          </w:sdt>
        </w:p>
      </w:sdtContent>
    </w:sdt>
    <w:p w:rsidR="00000000" w:rsidDel="00000000" w:rsidP="00000000" w:rsidRDefault="00000000" w:rsidRPr="00000000" w14:paraId="00000021">
      <w:pPr>
        <w:numPr>
          <w:ilvl w:val="1"/>
          <w:numId w:val="5"/>
        </w:numPr>
        <w:spacing w:line="240" w:lineRule="auto"/>
        <w:ind w:left="1004" w:hanging="360"/>
        <w:jc w:val="both"/>
        <w:rPr>
          <w:b w:val="1"/>
          <w:color w:val="ff0000"/>
        </w:rPr>
      </w:pPr>
      <w:sdt>
        <w:sdtPr>
          <w:tag w:val="goog_rdk_6"/>
        </w:sdtPr>
        <w:sdtContent>
          <w:del w:author="Proyecto Contenidos 2022" w:id="0" w:date="2023-02-17T13:17:51Z">
            <w:r w:rsidDel="00000000" w:rsidR="00000000" w:rsidRPr="00000000">
              <w:rPr>
                <w:color w:val="ff0000"/>
                <w:rtl w:val="0"/>
              </w:rPr>
              <w:delText xml:space="preserve">Matriz del riesgo y metodología para análisis del riesgo por colores </w:delText>
            </w:r>
          </w:del>
        </w:sdtContent>
      </w:sdt>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2">
      <w:pPr>
        <w:numPr>
          <w:ilvl w:val="0"/>
          <w:numId w:val="5"/>
        </w:numPr>
        <w:spacing w:line="240" w:lineRule="auto"/>
        <w:ind w:left="644" w:hanging="360"/>
        <w:jc w:val="both"/>
        <w:rPr>
          <w:b w:val="1"/>
        </w:rPr>
      </w:pPr>
      <w:r w:rsidDel="00000000" w:rsidR="00000000" w:rsidRPr="00000000">
        <w:rPr>
          <w:b w:val="1"/>
          <w:rtl w:val="0"/>
        </w:rPr>
        <w:t xml:space="preserve">Niveles de complejidad de un evento </w:t>
      </w:r>
    </w:p>
    <w:p w:rsidR="00000000" w:rsidDel="00000000" w:rsidP="00000000" w:rsidRDefault="00000000" w:rsidRPr="00000000" w14:paraId="00000023">
      <w:pPr>
        <w:numPr>
          <w:ilvl w:val="0"/>
          <w:numId w:val="5"/>
        </w:numPr>
        <w:spacing w:line="240" w:lineRule="auto"/>
        <w:ind w:left="644" w:hanging="360"/>
        <w:jc w:val="both"/>
        <w:rPr>
          <w:b w:val="1"/>
        </w:rPr>
      </w:pPr>
      <w:r w:rsidDel="00000000" w:rsidR="00000000" w:rsidRPr="00000000">
        <w:rPr>
          <w:b w:val="1"/>
          <w:rtl w:val="0"/>
        </w:rPr>
        <w:t xml:space="preserve">Proceso de registro y solicitud de permisos </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40" w:lineRule="auto"/>
        <w:ind w:left="1440" w:firstLine="0"/>
        <w:jc w:val="both"/>
        <w:rPr>
          <w:color w:val="7f7f7f"/>
        </w:rPr>
      </w:pPr>
      <w:r w:rsidDel="00000000" w:rsidR="00000000" w:rsidRPr="00000000">
        <w:rPr>
          <w:rtl w:val="0"/>
        </w:rPr>
      </w:r>
    </w:p>
    <w:p w:rsidR="00000000" w:rsidDel="00000000" w:rsidP="00000000" w:rsidRDefault="00000000" w:rsidRPr="00000000" w14:paraId="00000025">
      <w:pPr>
        <w:spacing w:line="240" w:lineRule="auto"/>
        <w:jc w:val="both"/>
        <w:rPr>
          <w:b w:val="1"/>
        </w:rPr>
      </w:pPr>
      <w:r w:rsidDel="00000000" w:rsidR="00000000" w:rsidRPr="00000000">
        <w:rPr>
          <w:rtl w:val="0"/>
        </w:rPr>
      </w:r>
    </w:p>
    <w:p w:rsidR="00000000" w:rsidDel="00000000" w:rsidP="00000000" w:rsidRDefault="00000000" w:rsidRPr="00000000" w14:paraId="00000026">
      <w:pPr>
        <w:spacing w:line="240" w:lineRule="auto"/>
        <w:jc w:val="both"/>
        <w:rPr>
          <w:b w:val="1"/>
        </w:rPr>
      </w:pPr>
      <w:r w:rsidDel="00000000" w:rsidR="00000000" w:rsidRPr="00000000">
        <w:rPr>
          <w:b w:val="1"/>
          <w:rtl w:val="0"/>
        </w:rPr>
        <w:t xml:space="preserve">Introducción</w:t>
      </w:r>
    </w:p>
    <w:p w:rsidR="00000000" w:rsidDel="00000000" w:rsidP="00000000" w:rsidRDefault="00000000" w:rsidRPr="00000000" w14:paraId="00000027">
      <w:pPr>
        <w:spacing w:line="240" w:lineRule="auto"/>
        <w:jc w:val="both"/>
        <w:rPr/>
      </w:pPr>
      <w:r w:rsidDel="00000000" w:rsidR="00000000" w:rsidRPr="00000000">
        <w:rPr>
          <w:rtl w:val="0"/>
        </w:rPr>
      </w:r>
    </w:p>
    <w:tbl>
      <w:tblPr>
        <w:tblStyle w:val="Table5"/>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8">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29">
            <w:pPr>
              <w:spacing w:after="120" w:lineRule="auto"/>
              <w:jc w:val="both"/>
              <w:rPr>
                <w:color w:val="ff00ff"/>
              </w:rPr>
            </w:pPr>
            <w:r w:rsidDel="00000000" w:rsidR="00000000" w:rsidRPr="00000000">
              <w:rPr>
                <w:color w:val="ff0000"/>
                <w:rtl w:val="0"/>
              </w:rPr>
              <w:t xml:space="preserve">¡</w:t>
            </w:r>
            <w:r w:rsidDel="00000000" w:rsidR="00000000" w:rsidRPr="00000000">
              <w:rPr>
                <w:color w:val="ff00ff"/>
                <w:rtl w:val="0"/>
              </w:rPr>
              <w:t xml:space="preserve">Bienvenido Aprendiz! El estudio de este componente formativo le permitirá identificar las amenazas, los factores de riesgos y su respectiva correlación con el marco normativo legal nacional, regional y local, para gestionar eventos que cumplan con los requisitos establecidos por las entidades gubernamentales de nuestro país. Teniendo en cuenta el cumplimiento de estos requisitos, se podrán solicitar los permisos para el desarrollo de los eventos, según las necesidades del cliente.</w:t>
            </w:r>
          </w:p>
          <w:p w:rsidR="00000000" w:rsidDel="00000000" w:rsidP="00000000" w:rsidRDefault="00000000" w:rsidRPr="00000000" w14:paraId="0000002A">
            <w:pPr>
              <w:spacing w:after="120" w:lineRule="auto"/>
              <w:jc w:val="both"/>
              <w:rPr>
                <w:color w:val="7f7f7f"/>
              </w:rPr>
            </w:pPr>
            <w:r w:rsidDel="00000000" w:rsidR="00000000" w:rsidRPr="00000000">
              <w:rPr>
                <w:rtl w:val="0"/>
              </w:rPr>
              <w:t xml:space="preserve">En el siguiente video conocerá de forma general, los temas que se estudiarán a lo largo de este componente formativo. Muchos éxitos en su proceso de aprendizaje. </w:t>
            </w:r>
            <w:r w:rsidDel="00000000" w:rsidR="00000000" w:rsidRPr="00000000">
              <w:rPr>
                <w:rtl w:val="0"/>
              </w:rPr>
            </w:r>
          </w:p>
        </w:tc>
      </w:tr>
    </w:tbl>
    <w:p w:rsidR="00000000" w:rsidDel="00000000" w:rsidP="00000000" w:rsidRDefault="00000000" w:rsidRPr="00000000" w14:paraId="0000002B">
      <w:pPr>
        <w:spacing w:line="240" w:lineRule="auto"/>
        <w:jc w:val="both"/>
        <w:rPr/>
      </w:pPr>
      <w:r w:rsidDel="00000000" w:rsidR="00000000" w:rsidRPr="00000000">
        <w:rPr>
          <w:rtl w:val="0"/>
        </w:rPr>
      </w:r>
    </w:p>
    <w:p w:rsidR="00000000" w:rsidDel="00000000" w:rsidP="00000000" w:rsidRDefault="00000000" w:rsidRPr="00000000" w14:paraId="0000002C">
      <w:pPr>
        <w:spacing w:line="240" w:lineRule="auto"/>
        <w:jc w:val="both"/>
        <w:rPr>
          <w:b w:val="1"/>
        </w:rPr>
      </w:pPr>
      <w:r w:rsidDel="00000000" w:rsidR="00000000" w:rsidRPr="00000000">
        <w:rPr>
          <w:rtl w:val="0"/>
        </w:rPr>
      </w:r>
    </w:p>
    <w:p w:rsidR="00000000" w:rsidDel="00000000" w:rsidP="00000000" w:rsidRDefault="00000000" w:rsidRPr="00000000" w14:paraId="0000002D">
      <w:pPr>
        <w:spacing w:line="240" w:lineRule="auto"/>
        <w:jc w:val="both"/>
        <w:rPr>
          <w:b w:val="1"/>
        </w:rPr>
      </w:pPr>
      <w:r w:rsidDel="00000000" w:rsidR="00000000" w:rsidRPr="00000000">
        <w:rPr>
          <w:rtl w:val="0"/>
        </w:rPr>
      </w:r>
    </w:p>
    <w:p w:rsidR="00000000" w:rsidDel="00000000" w:rsidP="00000000" w:rsidRDefault="00000000" w:rsidRPr="00000000" w14:paraId="0000002E">
      <w:pPr>
        <w:spacing w:line="240" w:lineRule="auto"/>
        <w:jc w:val="both"/>
        <w:rPr>
          <w:b w:val="1"/>
        </w:rPr>
      </w:pPr>
      <w:r w:rsidDel="00000000" w:rsidR="00000000" w:rsidRPr="00000000">
        <w:rPr>
          <w:rtl w:val="0"/>
        </w:rPr>
      </w:r>
    </w:p>
    <w:p w:rsidR="00000000" w:rsidDel="00000000" w:rsidP="00000000" w:rsidRDefault="00000000" w:rsidRPr="00000000" w14:paraId="0000002F">
      <w:pPr>
        <w:spacing w:line="240" w:lineRule="auto"/>
        <w:jc w:val="both"/>
        <w:rPr>
          <w:b w:val="1"/>
        </w:rPr>
      </w:pPr>
      <w:r w:rsidDel="00000000" w:rsidR="00000000" w:rsidRPr="00000000">
        <w:rPr>
          <w:rtl w:val="0"/>
        </w:rPr>
      </w:r>
    </w:p>
    <w:p w:rsidR="00000000" w:rsidDel="00000000" w:rsidP="00000000" w:rsidRDefault="00000000" w:rsidRPr="00000000" w14:paraId="00000030">
      <w:pPr>
        <w:spacing w:line="240" w:lineRule="auto"/>
        <w:jc w:val="both"/>
        <w:rPr>
          <w:b w:val="1"/>
        </w:rPr>
      </w:pPr>
      <w:r w:rsidDel="00000000" w:rsidR="00000000" w:rsidRPr="00000000">
        <w:rPr>
          <w:rtl w:val="0"/>
        </w:rPr>
      </w:r>
    </w:p>
    <w:p w:rsidR="00000000" w:rsidDel="00000000" w:rsidP="00000000" w:rsidRDefault="00000000" w:rsidRPr="00000000" w14:paraId="00000031">
      <w:pPr>
        <w:spacing w:line="240" w:lineRule="auto"/>
        <w:jc w:val="both"/>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2">
      <w:pPr>
        <w:spacing w:line="240" w:lineRule="auto"/>
        <w:jc w:val="both"/>
        <w:rPr/>
      </w:pPr>
      <w:r w:rsidDel="00000000" w:rsidR="00000000" w:rsidRPr="00000000">
        <w:rPr>
          <w:rtl w:val="0"/>
        </w:rPr>
      </w:r>
    </w:p>
    <w:tbl>
      <w:tblPr>
        <w:tblStyle w:val="Table6"/>
        <w:tblW w:w="13350.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540"/>
        <w:gridCol w:w="1470"/>
        <w:gridCol w:w="3930"/>
        <w:gridCol w:w="3375"/>
        <w:tblGridChange w:id="0">
          <w:tblGrid>
            <w:gridCol w:w="1035"/>
            <w:gridCol w:w="3540"/>
            <w:gridCol w:w="1470"/>
            <w:gridCol w:w="3930"/>
            <w:gridCol w:w="337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3">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4">
            <w:pPr>
              <w:keepNext w:val="1"/>
              <w:keepLines w:val="1"/>
              <w:widowControl w:val="0"/>
              <w:pBdr>
                <w:top w:space="0" w:sz="0" w:val="nil"/>
                <w:left w:space="0" w:sz="0" w:val="nil"/>
                <w:bottom w:space="0" w:sz="0" w:val="nil"/>
                <w:right w:space="0" w:sz="0" w:val="nil"/>
                <w:between w:space="0" w:sz="0" w:val="nil"/>
              </w:pBdr>
              <w:spacing w:after="60" w:lineRule="auto"/>
              <w:jc w:val="both"/>
              <w:rPr/>
            </w:pPr>
            <w:bookmarkStart w:colFirst="0" w:colLast="0" w:name="_heading=h.1t3h5sf" w:id="0"/>
            <w:bookmarkEnd w:id="0"/>
            <w:r w:rsidDel="00000000" w:rsidR="00000000" w:rsidRPr="00000000">
              <w:rPr>
                <w:color w:val="000000"/>
                <w:rtl w:val="0"/>
              </w:rPr>
              <w:t xml:space="preserve">Video </w:t>
            </w:r>
            <w:r w:rsidDel="00000000" w:rsidR="00000000" w:rsidRPr="00000000">
              <w:rPr>
                <w:i w:val="1"/>
                <w:color w:val="000000"/>
                <w:rtl w:val="0"/>
              </w:rPr>
              <w:t xml:space="preserve">spot</w:t>
            </w:r>
            <w:r w:rsidDel="00000000" w:rsidR="00000000" w:rsidRPr="00000000">
              <w:rPr>
                <w:color w:val="000000"/>
                <w:rtl w:val="0"/>
              </w:rPr>
              <w:t xml:space="preserve"> animado </w:t>
            </w:r>
            <w:r w:rsidDel="00000000" w:rsidR="00000000" w:rsidRPr="00000000">
              <w:rPr>
                <w:rtl w:val="0"/>
              </w:rPr>
              <w:t xml:space="preserve">(</w:t>
            </w:r>
            <w:r w:rsidDel="00000000" w:rsidR="00000000" w:rsidRPr="00000000">
              <w:rPr>
                <w:rtl w:val="0"/>
              </w:rPr>
              <w:t xml:space="preserve">El video no corresponde al que aparece en el HTML)</w:t>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8">
            <w:pPr>
              <w:widowControl w:val="0"/>
              <w:jc w:val="both"/>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9">
            <w:pPr>
              <w:widowControl w:val="0"/>
              <w:jc w:val="both"/>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E">
            <w:pPr>
              <w:widowControl w:val="0"/>
              <w:jc w:val="both"/>
              <w:rPr/>
            </w:pPr>
            <w:r w:rsidDel="00000000" w:rsidR="00000000" w:rsidRPr="00000000">
              <w:rPr>
                <w:rtl w:val="0"/>
              </w:rPr>
              <w:t xml:space="preserve">Importancia de la gestión del riesgo en eventos masivos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jc w:val="both"/>
              <w:rPr>
                <w:b w:val="1"/>
              </w:rPr>
            </w:pPr>
            <w:r w:rsidDel="00000000" w:rsidR="00000000" w:rsidRPr="00000000">
              <w:rPr>
                <w:b w:val="1"/>
                <w:rtl w:val="0"/>
              </w:rPr>
              <w:t xml:space="preserve">Narración (voz en </w:t>
            </w:r>
            <w:r w:rsidDel="00000000" w:rsidR="00000000" w:rsidRPr="00000000">
              <w:rPr>
                <w:b w:val="1"/>
                <w:i w:val="1"/>
                <w:rtl w:val="0"/>
              </w:rPr>
              <w:t xml:space="preserve">off</w:t>
            </w: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jc w:val="both"/>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jc w:val="both"/>
              <w:rPr/>
            </w:pPr>
            <w:r w:rsidDel="00000000" w:rsidR="00000000" w:rsidRPr="00000000">
              <w:rPr>
                <w:rtl w:val="0"/>
              </w:rPr>
              <w:t xml:space="preserve">Crear una imagen similar:</w:t>
            </w:r>
          </w:p>
          <w:p w:rsidR="00000000" w:rsidDel="00000000" w:rsidP="00000000" w:rsidRDefault="00000000" w:rsidRPr="00000000" w14:paraId="00000049">
            <w:pPr>
              <w:widowControl w:val="0"/>
              <w:jc w:val="both"/>
              <w:rPr>
                <w:highlight w:val="white"/>
              </w:rPr>
            </w:pPr>
            <w:r w:rsidDel="00000000" w:rsidR="00000000" w:rsidRPr="00000000">
              <w:rPr>
                <w:highlight w:val="white"/>
                <w:rtl w:val="0"/>
              </w:rPr>
              <w:t xml:space="preserve">El indicador de riesgo se mueve lentamente de bajo a alto.</w:t>
            </w:r>
          </w:p>
          <w:p w:rsidR="00000000" w:rsidDel="00000000" w:rsidP="00000000" w:rsidRDefault="00000000" w:rsidRPr="00000000" w14:paraId="0000004A">
            <w:pPr>
              <w:widowControl w:val="0"/>
              <w:jc w:val="both"/>
              <w:rPr/>
            </w:pPr>
            <w:r w:rsidDel="00000000" w:rsidR="00000000" w:rsidRPr="00000000">
              <w:rPr>
                <w:highlight w:val="white"/>
                <w:rtl w:val="0"/>
              </w:rPr>
              <w:t xml:space="preserve">Imagen sugerida </w:t>
            </w:r>
            <w:r w:rsidDel="00000000" w:rsidR="00000000" w:rsidRPr="00000000">
              <w:rPr/>
              <w:drawing>
                <wp:inline distB="114300" distT="114300" distL="114300" distR="114300">
                  <wp:extent cx="2114550" cy="1498600"/>
                  <wp:effectExtent b="0" l="0" r="0" t="0"/>
                  <wp:docPr id="477"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211455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jc w:val="both"/>
              <w:rPr/>
            </w:pPr>
            <w:r w:rsidDel="00000000" w:rsidR="00000000" w:rsidRPr="00000000">
              <w:rPr>
                <w:rtl w:val="0"/>
              </w:rPr>
              <w:t xml:space="preserve">Sonido de alerta suave que va subiendo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C">
            <w:pPr>
              <w:widowControl w:val="0"/>
              <w:spacing w:before="240" w:lineRule="auto"/>
              <w:jc w:val="both"/>
              <w:rPr/>
            </w:pPr>
            <w:r w:rsidDel="00000000" w:rsidR="00000000" w:rsidRPr="00000000">
              <w:rPr>
                <w:rtl w:val="0"/>
              </w:rPr>
              <w:t xml:space="preserve">La identificación de riesgos y amenazas permite determinar de manera oportuna cómo su materialización puede afectar el desarrollo de las actividades o procesos en una organización e impactar su continuidad.</w:t>
            </w:r>
          </w:p>
          <w:p w:rsidR="00000000" w:rsidDel="00000000" w:rsidP="00000000" w:rsidRDefault="00000000" w:rsidRPr="00000000" w14:paraId="0000004D">
            <w:pPr>
              <w:widowControl w:val="0"/>
              <w:spacing w:before="240" w:lineRule="auto"/>
              <w:jc w:val="both"/>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widowControl w:val="0"/>
              <w:jc w:val="both"/>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jc w:val="both"/>
              <w:rPr>
                <w:highlight w:val="white"/>
              </w:rPr>
            </w:pPr>
            <w:r w:rsidDel="00000000" w:rsidR="00000000" w:rsidRPr="00000000">
              <w:rPr>
                <w:rtl w:val="0"/>
              </w:rPr>
              <w:t xml:space="preserve">Construir una escena (</w:t>
            </w:r>
            <w:r w:rsidDel="00000000" w:rsidR="00000000" w:rsidRPr="00000000">
              <w:rPr>
                <w:highlight w:val="white"/>
                <w:rtl w:val="0"/>
              </w:rPr>
              <w:t xml:space="preserve">imagen otoñal) cuyo centro sea un coliseo o un lugar de conciertos (con gente en el evento). Alrededor de este se deben ver montañas, un volcán lejano y una pradera con pilas de heno.</w:t>
            </w:r>
          </w:p>
          <w:p w:rsidR="00000000" w:rsidDel="00000000" w:rsidP="00000000" w:rsidRDefault="00000000" w:rsidRPr="00000000" w14:paraId="00000051">
            <w:pPr>
              <w:widowControl w:val="0"/>
              <w:jc w:val="both"/>
              <w:rPr>
                <w:highlight w:val="white"/>
              </w:rPr>
            </w:pPr>
            <w:r w:rsidDel="00000000" w:rsidR="00000000" w:rsidRPr="00000000">
              <w:rPr>
                <w:highlight w:val="white"/>
                <w:rtl w:val="0"/>
              </w:rPr>
              <w:t xml:space="preserve">El volcán debe presentar un efecto de movimiento (no erupción, pero que muestre el movimiento y agrietamiento del terreno) y en una pila de heno unas personas del evento pasan despreocupadamente y dejan caer una colilla de cigarro que enciende una de las pilas de heno.</w:t>
            </w:r>
          </w:p>
          <w:p w:rsidR="00000000" w:rsidDel="00000000" w:rsidP="00000000" w:rsidRDefault="00000000" w:rsidRPr="00000000" w14:paraId="00000052">
            <w:pPr>
              <w:widowControl w:val="0"/>
              <w:jc w:val="both"/>
              <w:rPr/>
            </w:pPr>
            <w:r w:rsidDel="00000000" w:rsidR="00000000" w:rsidRPr="00000000">
              <w:rPr>
                <w:highlight w:val="white"/>
                <w:rtl w:val="0"/>
              </w:rPr>
              <w:t xml:space="preserve">Imagen de referencia</w:t>
            </w:r>
            <w:r w:rsidDel="00000000" w:rsidR="00000000" w:rsidRPr="00000000">
              <w:rPr>
                <w:rtl w:val="0"/>
              </w:rPr>
            </w:r>
          </w:p>
          <w:p w:rsidR="00000000" w:rsidDel="00000000" w:rsidP="00000000" w:rsidRDefault="00000000" w:rsidRPr="00000000" w14:paraId="00000053">
            <w:pPr>
              <w:widowControl w:val="0"/>
              <w:jc w:val="both"/>
              <w:rPr/>
            </w:pPr>
            <w:r w:rsidDel="00000000" w:rsidR="00000000" w:rsidRPr="00000000">
              <w:rPr/>
              <w:drawing>
                <wp:inline distB="114300" distT="114300" distL="114300" distR="114300">
                  <wp:extent cx="2114550" cy="1485900"/>
                  <wp:effectExtent b="0" l="0" r="0" t="0"/>
                  <wp:docPr id="479"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jc w:val="both"/>
              <w:rPr/>
            </w:pPr>
            <w:r w:rsidDel="00000000" w:rsidR="00000000" w:rsidRPr="00000000">
              <w:rPr>
                <w:rtl w:val="0"/>
              </w:rPr>
              <w:t xml:space="preserve">Música de suspenso </w:t>
            </w:r>
          </w:p>
        </w:tc>
        <w:tc>
          <w:tcPr>
            <w:shd w:fill="auto" w:val="clear"/>
            <w:tcMar>
              <w:top w:w="100.0" w:type="dxa"/>
              <w:left w:w="100.0" w:type="dxa"/>
              <w:bottom w:w="100.0" w:type="dxa"/>
              <w:right w:w="100.0" w:type="dxa"/>
            </w:tcMar>
          </w:tcPr>
          <w:p w:rsidR="00000000" w:rsidDel="00000000" w:rsidP="00000000" w:rsidRDefault="00000000" w:rsidRPr="00000000" w14:paraId="00000056">
            <w:pPr>
              <w:rPr/>
            </w:pPr>
            <w:r w:rsidDel="00000000" w:rsidR="00000000" w:rsidRPr="00000000">
              <w:rPr>
                <w:rtl w:val="0"/>
              </w:rPr>
              <w:t xml:space="preserve">Por ejemplo: un factor determinante en la mayor o menor gravedad de una emergencia (incendio, sismo, etc.) durante un evento es haber contemplado previamente, o no, aspectos como la ubicación geográfica, fuentes de peligros aledaños y elementos para atender emergencias.</w:t>
            </w:r>
          </w:p>
          <w:p w:rsidR="00000000" w:rsidDel="00000000" w:rsidP="00000000" w:rsidRDefault="00000000" w:rsidRPr="00000000" w14:paraId="00000057">
            <w:pPr>
              <w:widowControl w:val="0"/>
              <w:spacing w:before="240" w:lineRule="auto"/>
              <w:jc w:val="both"/>
              <w:rPr/>
            </w:pPr>
            <w:r w:rsidDel="00000000" w:rsidR="00000000" w:rsidRPr="00000000">
              <w:rPr>
                <w:rtl w:val="0"/>
              </w:rPr>
              <w:t xml:space="preserve"> </w:t>
            </w:r>
          </w:p>
          <w:p w:rsidR="00000000" w:rsidDel="00000000" w:rsidP="00000000" w:rsidRDefault="00000000" w:rsidRPr="00000000" w14:paraId="00000058">
            <w:pPr>
              <w:widowControl w:val="0"/>
              <w:spacing w:before="240" w:lineRule="auto"/>
              <w:jc w:val="both"/>
              <w:rPr/>
            </w:pPr>
            <w:r w:rsidDel="00000000" w:rsidR="00000000" w:rsidRPr="00000000">
              <w:rPr>
                <w:rtl w:val="0"/>
              </w:rPr>
              <w:t xml:space="preserve"> </w:t>
            </w:r>
          </w:p>
          <w:p w:rsidR="00000000" w:rsidDel="00000000" w:rsidP="00000000" w:rsidRDefault="00000000" w:rsidRPr="00000000" w14:paraId="00000059">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jc w:val="both"/>
              <w:rPr/>
            </w:pPr>
            <w:r w:rsidDel="00000000" w:rsidR="00000000" w:rsidRPr="00000000">
              <w:rPr>
                <w:rtl w:val="0"/>
              </w:rPr>
              <w:t xml:space="preserve">Ubicación geográfica  </w:t>
            </w:r>
          </w:p>
          <w:p w:rsidR="00000000" w:rsidDel="00000000" w:rsidP="00000000" w:rsidRDefault="00000000" w:rsidRPr="00000000" w14:paraId="0000005B">
            <w:pPr>
              <w:widowControl w:val="0"/>
              <w:jc w:val="both"/>
              <w:rPr/>
            </w:pPr>
            <w:r w:rsidDel="00000000" w:rsidR="00000000" w:rsidRPr="00000000">
              <w:rPr>
                <w:rtl w:val="0"/>
              </w:rPr>
            </w:r>
          </w:p>
          <w:p w:rsidR="00000000" w:rsidDel="00000000" w:rsidP="00000000" w:rsidRDefault="00000000" w:rsidRPr="00000000" w14:paraId="0000005C">
            <w:pPr>
              <w:widowControl w:val="0"/>
              <w:jc w:val="both"/>
              <w:rPr/>
            </w:pPr>
            <w:r w:rsidDel="00000000" w:rsidR="00000000" w:rsidRPr="00000000">
              <w:rPr>
                <w:rtl w:val="0"/>
              </w:rPr>
              <w:t xml:space="preserve">Fuentes de peligros aledaños</w:t>
            </w:r>
          </w:p>
          <w:p w:rsidR="00000000" w:rsidDel="00000000" w:rsidP="00000000" w:rsidRDefault="00000000" w:rsidRPr="00000000" w14:paraId="0000005D">
            <w:pPr>
              <w:widowControl w:val="0"/>
              <w:jc w:val="both"/>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jc w:val="both"/>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jc w:val="both"/>
              <w:rPr/>
            </w:pPr>
            <w:r w:rsidDel="00000000" w:rsidR="00000000" w:rsidRPr="00000000">
              <w:rPr>
                <w:rtl w:val="0"/>
              </w:rPr>
              <w:t xml:space="preserve">Dividir pantalla en tres </w:t>
            </w:r>
          </w:p>
          <w:p w:rsidR="00000000" w:rsidDel="00000000" w:rsidP="00000000" w:rsidRDefault="00000000" w:rsidRPr="00000000" w14:paraId="00000061">
            <w:pPr>
              <w:widowControl w:val="0"/>
              <w:jc w:val="both"/>
              <w:rPr/>
            </w:pPr>
            <w:r w:rsidDel="00000000" w:rsidR="00000000" w:rsidRPr="00000000">
              <w:rPr>
                <w:rtl w:val="0"/>
              </w:rPr>
            </w:r>
          </w:p>
          <w:p w:rsidR="00000000" w:rsidDel="00000000" w:rsidP="00000000" w:rsidRDefault="00000000" w:rsidRPr="00000000" w14:paraId="00000062">
            <w:pPr>
              <w:widowControl w:val="0"/>
              <w:jc w:val="both"/>
              <w:rPr/>
            </w:pPr>
            <w:r w:rsidDel="00000000" w:rsidR="00000000" w:rsidRPr="00000000">
              <w:rPr>
                <w:rtl w:val="0"/>
              </w:rPr>
              <w:t xml:space="preserve"> Parte 1 </w:t>
            </w:r>
          </w:p>
          <w:p w:rsidR="00000000" w:rsidDel="00000000" w:rsidP="00000000" w:rsidRDefault="00000000" w:rsidRPr="00000000" w14:paraId="00000063">
            <w:pPr>
              <w:widowControl w:val="0"/>
              <w:jc w:val="both"/>
              <w:rPr/>
            </w:pPr>
            <w:r w:rsidDel="00000000" w:rsidR="00000000" w:rsidRPr="00000000">
              <w:rPr/>
              <w:drawing>
                <wp:inline distB="114300" distT="114300" distL="114300" distR="114300">
                  <wp:extent cx="2009775" cy="1333500"/>
                  <wp:effectExtent b="0" l="0" r="0" t="0"/>
                  <wp:docPr id="478"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20097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hd w:fill="ffffff" w:val="clear"/>
              <w:jc w:val="both"/>
              <w:rPr/>
            </w:pPr>
            <w:r w:rsidDel="00000000" w:rsidR="00000000" w:rsidRPr="00000000">
              <w:rPr>
                <w:rtl w:val="0"/>
              </w:rPr>
              <w:t xml:space="preserve">Aparecen imágenes similares a estas que muestran las amenazas o riesgos de un evento. Se muestra la palabra “amenazas”.</w:t>
            </w:r>
          </w:p>
          <w:p w:rsidR="00000000" w:rsidDel="00000000" w:rsidP="00000000" w:rsidRDefault="00000000" w:rsidRPr="00000000" w14:paraId="00000065">
            <w:pPr>
              <w:widowControl w:val="0"/>
              <w:jc w:val="both"/>
              <w:rPr/>
            </w:pPr>
            <w:r w:rsidDel="00000000" w:rsidR="00000000" w:rsidRPr="00000000">
              <w:rPr>
                <w:rtl w:val="0"/>
              </w:rPr>
            </w:r>
          </w:p>
          <w:p w:rsidR="00000000" w:rsidDel="00000000" w:rsidP="00000000" w:rsidRDefault="00000000" w:rsidRPr="00000000" w14:paraId="00000066">
            <w:pPr>
              <w:widowControl w:val="0"/>
              <w:jc w:val="both"/>
              <w:rPr/>
            </w:pPr>
            <w:r w:rsidDel="00000000" w:rsidR="00000000" w:rsidRPr="00000000">
              <w:rPr>
                <w:rtl w:val="0"/>
              </w:rPr>
              <w:t xml:space="preserve">Parte 2</w:t>
            </w:r>
          </w:p>
          <w:p w:rsidR="00000000" w:rsidDel="00000000" w:rsidP="00000000" w:rsidRDefault="00000000" w:rsidRPr="00000000" w14:paraId="00000067">
            <w:pPr>
              <w:widowControl w:val="0"/>
              <w:jc w:val="both"/>
              <w:rPr/>
            </w:pPr>
            <w:r w:rsidDel="00000000" w:rsidR="00000000" w:rsidRPr="00000000">
              <w:rPr/>
              <w:drawing>
                <wp:inline distB="114300" distT="114300" distL="114300" distR="114300">
                  <wp:extent cx="2114550" cy="939800"/>
                  <wp:effectExtent b="0" l="0" r="0" t="0"/>
                  <wp:docPr id="481"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1145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jc w:val="both"/>
              <w:rPr/>
            </w:pPr>
            <w:r w:rsidDel="00000000" w:rsidR="00000000" w:rsidRPr="00000000">
              <w:rPr>
                <w:rtl w:val="0"/>
              </w:rPr>
              <w:t xml:space="preserve">Crear escena donde aparecen</w:t>
            </w:r>
            <w:r w:rsidDel="00000000" w:rsidR="00000000" w:rsidRPr="00000000">
              <w:rPr>
                <w:highlight w:val="white"/>
                <w:rtl w:val="0"/>
              </w:rPr>
              <w:t xml:space="preserve"> personas evacuando con seguridad y calma un lugar. Imagen de ejemplo, </w:t>
            </w:r>
            <w:r w:rsidDel="00000000" w:rsidR="00000000" w:rsidRPr="00000000">
              <w:rPr>
                <w:rtl w:val="0"/>
              </w:rPr>
              <w:t xml:space="preserve">en la parte de abajo de la pantalla aparece la palabra “vulnerabilidad”.</w:t>
            </w:r>
          </w:p>
          <w:p w:rsidR="00000000" w:rsidDel="00000000" w:rsidP="00000000" w:rsidRDefault="00000000" w:rsidRPr="00000000" w14:paraId="00000069">
            <w:pPr>
              <w:widowControl w:val="0"/>
              <w:spacing w:before="100" w:lineRule="auto"/>
              <w:jc w:val="both"/>
              <w:rPr/>
            </w:pPr>
            <w:r w:rsidDel="00000000" w:rsidR="00000000" w:rsidRPr="00000000">
              <w:rPr>
                <w:rtl w:val="0"/>
              </w:rPr>
            </w:r>
          </w:p>
          <w:p w:rsidR="00000000" w:rsidDel="00000000" w:rsidP="00000000" w:rsidRDefault="00000000" w:rsidRPr="00000000" w14:paraId="0000006A">
            <w:pPr>
              <w:widowControl w:val="0"/>
              <w:jc w:val="both"/>
              <w:rPr/>
            </w:pPr>
            <w:r w:rsidDel="00000000" w:rsidR="00000000" w:rsidRPr="00000000">
              <w:rPr>
                <w:rtl w:val="0"/>
              </w:rPr>
            </w:r>
          </w:p>
          <w:p w:rsidR="00000000" w:rsidDel="00000000" w:rsidP="00000000" w:rsidRDefault="00000000" w:rsidRPr="00000000" w14:paraId="0000006B">
            <w:pPr>
              <w:widowControl w:val="0"/>
              <w:jc w:val="both"/>
              <w:rPr/>
            </w:pPr>
            <w:r w:rsidDel="00000000" w:rsidR="00000000" w:rsidRPr="00000000">
              <w:rPr>
                <w:rtl w:val="0"/>
              </w:rPr>
              <w:t xml:space="preserve">Parte 3</w:t>
            </w:r>
          </w:p>
          <w:p w:rsidR="00000000" w:rsidDel="00000000" w:rsidP="00000000" w:rsidRDefault="00000000" w:rsidRPr="00000000" w14:paraId="0000006C">
            <w:pPr>
              <w:widowControl w:val="0"/>
              <w:jc w:val="both"/>
              <w:rPr/>
            </w:pPr>
            <w:r w:rsidDel="00000000" w:rsidR="00000000" w:rsidRPr="00000000">
              <w:rPr>
                <w:highlight w:val="white"/>
                <w:rtl w:val="0"/>
              </w:rPr>
              <w:t xml:space="preserve">Aparecen personas entrenadas para brigadas o primeros auxilios con los recursos necesarios, botiquines, extintores, camillas, megáfono, etc. El sitio debe verse adecuadamente señalizado y, en lo posible, una unidad médica o de bomberos llegando al lugar. Imagen ejemplo. </w:t>
            </w:r>
            <w:r w:rsidDel="00000000" w:rsidR="00000000" w:rsidRPr="00000000">
              <w:rPr>
                <w:rtl w:val="0"/>
              </w:rPr>
            </w:r>
          </w:p>
          <w:p w:rsidR="00000000" w:rsidDel="00000000" w:rsidP="00000000" w:rsidRDefault="00000000" w:rsidRPr="00000000" w14:paraId="0000006D">
            <w:pPr>
              <w:widowControl w:val="0"/>
              <w:jc w:val="both"/>
              <w:rPr/>
            </w:pPr>
            <w:r w:rsidDel="00000000" w:rsidR="00000000" w:rsidRPr="00000000">
              <w:rPr>
                <w:rtl w:val="0"/>
              </w:rPr>
            </w:r>
          </w:p>
          <w:p w:rsidR="00000000" w:rsidDel="00000000" w:rsidP="00000000" w:rsidRDefault="00000000" w:rsidRPr="00000000" w14:paraId="0000006E">
            <w:pPr>
              <w:widowControl w:val="0"/>
              <w:jc w:val="both"/>
              <w:rPr/>
            </w:pPr>
            <w:r w:rsidDel="00000000" w:rsidR="00000000" w:rsidRPr="00000000">
              <w:rPr>
                <w:rtl w:val="0"/>
              </w:rPr>
            </w:r>
          </w:p>
          <w:p w:rsidR="00000000" w:rsidDel="00000000" w:rsidP="00000000" w:rsidRDefault="00000000" w:rsidRPr="00000000" w14:paraId="0000006F">
            <w:pPr>
              <w:widowControl w:val="0"/>
              <w:jc w:val="both"/>
              <w:rPr/>
            </w:pPr>
            <w:r w:rsidDel="00000000" w:rsidR="00000000" w:rsidRPr="00000000">
              <w:rPr/>
              <w:drawing>
                <wp:inline distB="114300" distT="114300" distL="114300" distR="114300">
                  <wp:extent cx="1390495" cy="1107874"/>
                  <wp:effectExtent b="0" l="0" r="0" t="0"/>
                  <wp:docPr id="48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1390495" cy="110787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jc w:val="both"/>
              <w:rPr/>
            </w:pPr>
            <w:r w:rsidDel="00000000" w:rsidR="00000000" w:rsidRPr="00000000">
              <w:rPr>
                <w:rtl w:val="0"/>
              </w:rPr>
            </w:r>
          </w:p>
          <w:p w:rsidR="00000000" w:rsidDel="00000000" w:rsidP="00000000" w:rsidRDefault="00000000" w:rsidRPr="00000000" w14:paraId="00000072">
            <w:pPr>
              <w:widowControl w:val="0"/>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widowControl w:val="0"/>
              <w:spacing w:before="240" w:lineRule="auto"/>
              <w:jc w:val="both"/>
              <w:rPr/>
            </w:pPr>
            <w:r w:rsidDel="00000000" w:rsidR="00000000" w:rsidRPr="00000000">
              <w:rPr>
                <w:rtl w:val="0"/>
              </w:rPr>
              <w:t xml:space="preserve">Teniendo en cuenta esto, la</w:t>
            </w:r>
            <w:r w:rsidDel="00000000" w:rsidR="00000000" w:rsidRPr="00000000">
              <w:rPr>
                <w:b w:val="1"/>
                <w:rtl w:val="0"/>
              </w:rPr>
              <w:t xml:space="preserve"> </w:t>
            </w:r>
            <w:r w:rsidDel="00000000" w:rsidR="00000000" w:rsidRPr="00000000">
              <w:rPr>
                <w:rtl w:val="0"/>
              </w:rPr>
              <w:t xml:space="preserve">gestión oportuna de los riesgos debe partir de la identificación de las </w:t>
            </w:r>
            <w:r w:rsidDel="00000000" w:rsidR="00000000" w:rsidRPr="00000000">
              <w:rPr>
                <w:b w:val="1"/>
                <w:rtl w:val="0"/>
              </w:rPr>
              <w:t xml:space="preserve">amenazas, </w:t>
            </w:r>
            <w:r w:rsidDel="00000000" w:rsidR="00000000" w:rsidRPr="00000000">
              <w:rPr>
                <w:rtl w:val="0"/>
              </w:rPr>
              <w:t xml:space="preserve">que pueden ser de origen natural, antrópico o sociales y la definición de la </w:t>
            </w:r>
            <w:r w:rsidDel="00000000" w:rsidR="00000000" w:rsidRPr="00000000">
              <w:rPr>
                <w:b w:val="1"/>
                <w:rtl w:val="0"/>
              </w:rPr>
              <w:t xml:space="preserve">vulnerabilidad </w:t>
            </w:r>
            <w:r w:rsidDel="00000000" w:rsidR="00000000" w:rsidRPr="00000000">
              <w:rPr>
                <w:rtl w:val="0"/>
              </w:rPr>
              <w:t xml:space="preserve">en las personas, la cual está asociada al conocimiento y el entrenamiento que se tiene para la atención de emergencias. Otro aspecto importante son </w:t>
            </w:r>
            <w:r w:rsidDel="00000000" w:rsidR="00000000" w:rsidRPr="00000000">
              <w:rPr>
                <w:b w:val="1"/>
                <w:rtl w:val="0"/>
              </w:rPr>
              <w:t xml:space="preserve">los recursos</w:t>
            </w:r>
            <w:r w:rsidDel="00000000" w:rsidR="00000000" w:rsidRPr="00000000">
              <w:rPr>
                <w:rtl w:val="0"/>
              </w:rPr>
              <w:t xml:space="preserve">, que hace referencia a elementos tales como botiquines, férulas espinales rígidas, inmovilizadores, condiciones locativas de la infraestructura, entre otros, con los que cuenta la organización para gestionar y controlar los posibles sucesos no planeados. Un tercer aspecto son </w:t>
            </w:r>
            <w:r w:rsidDel="00000000" w:rsidR="00000000" w:rsidRPr="00000000">
              <w:rPr>
                <w:b w:val="1"/>
                <w:rtl w:val="0"/>
              </w:rPr>
              <w:t xml:space="preserve">los sistemas o procesos,</w:t>
            </w:r>
            <w:r w:rsidDel="00000000" w:rsidR="00000000" w:rsidRPr="00000000">
              <w:rPr>
                <w:rtl w:val="0"/>
              </w:rPr>
              <w:t xml:space="preserve"> es decir, las condiciones de los servicios públicos y los mecanismos alternativos para controlar fallas en sistemas de suministro de agua, luz o comunicaciones.</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jc w:val="both"/>
              <w:rPr/>
            </w:pPr>
            <w:r w:rsidDel="00000000" w:rsidR="00000000" w:rsidRPr="00000000">
              <w:rPr>
                <w:rtl w:val="0"/>
              </w:rPr>
              <w:t xml:space="preserve">1)  Amenazas</w:t>
            </w:r>
          </w:p>
          <w:p w:rsidR="00000000" w:rsidDel="00000000" w:rsidP="00000000" w:rsidRDefault="00000000" w:rsidRPr="00000000" w14:paraId="00000075">
            <w:pPr>
              <w:widowControl w:val="0"/>
              <w:jc w:val="both"/>
              <w:rPr/>
            </w:pPr>
            <w:r w:rsidDel="00000000" w:rsidR="00000000" w:rsidRPr="00000000">
              <w:rPr>
                <w:rtl w:val="0"/>
              </w:rPr>
            </w:r>
          </w:p>
          <w:p w:rsidR="00000000" w:rsidDel="00000000" w:rsidP="00000000" w:rsidRDefault="00000000" w:rsidRPr="00000000" w14:paraId="00000076">
            <w:pPr>
              <w:widowControl w:val="0"/>
              <w:jc w:val="both"/>
              <w:rPr/>
            </w:pPr>
            <w:r w:rsidDel="00000000" w:rsidR="00000000" w:rsidRPr="00000000">
              <w:rPr>
                <w:rtl w:val="0"/>
              </w:rPr>
              <w:t xml:space="preserve">2) Vulnerabilidad</w:t>
            </w:r>
          </w:p>
          <w:p w:rsidR="00000000" w:rsidDel="00000000" w:rsidP="00000000" w:rsidRDefault="00000000" w:rsidRPr="00000000" w14:paraId="00000077">
            <w:pPr>
              <w:widowControl w:val="0"/>
              <w:jc w:val="both"/>
              <w:rPr/>
            </w:pPr>
            <w:r w:rsidDel="00000000" w:rsidR="00000000" w:rsidRPr="00000000">
              <w:rPr>
                <w:rtl w:val="0"/>
              </w:rPr>
            </w:r>
          </w:p>
          <w:p w:rsidR="00000000" w:rsidDel="00000000" w:rsidP="00000000" w:rsidRDefault="00000000" w:rsidRPr="00000000" w14:paraId="00000078">
            <w:pPr>
              <w:widowControl w:val="0"/>
              <w:jc w:val="both"/>
              <w:rPr/>
            </w:pPr>
            <w:r w:rsidDel="00000000" w:rsidR="00000000" w:rsidRPr="00000000">
              <w:rPr>
                <w:rtl w:val="0"/>
              </w:rPr>
              <w:t xml:space="preserve">3) Recursos e infraestructura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jc w:val="both"/>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jc w:val="both"/>
              <w:rPr/>
            </w:pPr>
            <w:r w:rsidDel="00000000" w:rsidR="00000000" w:rsidRPr="00000000">
              <w:rPr>
                <w:rtl w:val="0"/>
              </w:rPr>
            </w:r>
          </w:p>
          <w:p w:rsidR="00000000" w:rsidDel="00000000" w:rsidP="00000000" w:rsidRDefault="00000000" w:rsidRPr="00000000" w14:paraId="0000007B">
            <w:pPr>
              <w:widowControl w:val="0"/>
              <w:jc w:val="both"/>
              <w:rPr/>
            </w:pPr>
            <w:r w:rsidDel="00000000" w:rsidR="00000000" w:rsidRPr="00000000">
              <w:rPr>
                <w:highlight w:val="white"/>
                <w:rtl w:val="0"/>
              </w:rPr>
              <w:t xml:space="preserve">Se usa la misma imagen de la escena dos, pero esta vez el lugar no tiene asistentes al evento, es decir, es un momento previo al evento y muestra una persona con un documento haciendo verificación del lugar para detectar los posibles riesgos</w:t>
            </w:r>
            <w:r w:rsidDel="00000000" w:rsidR="00000000" w:rsidRPr="00000000">
              <w:rPr>
                <w:rtl w:val="0"/>
              </w:rPr>
              <w:t xml:space="preserve">.</w:t>
            </w:r>
          </w:p>
          <w:p w:rsidR="00000000" w:rsidDel="00000000" w:rsidP="00000000" w:rsidRDefault="00000000" w:rsidRPr="00000000" w14:paraId="0000007C">
            <w:pPr>
              <w:widowControl w:val="0"/>
              <w:jc w:val="both"/>
              <w:rPr/>
            </w:pPr>
            <w:r w:rsidDel="00000000" w:rsidR="00000000" w:rsidRPr="00000000">
              <w:rPr>
                <w:rtl w:val="0"/>
              </w:rPr>
            </w:r>
          </w:p>
          <w:p w:rsidR="00000000" w:rsidDel="00000000" w:rsidP="00000000" w:rsidRDefault="00000000" w:rsidRPr="00000000" w14:paraId="0000007D">
            <w:pPr>
              <w:widowControl w:val="0"/>
              <w:jc w:val="both"/>
              <w:rPr/>
            </w:pPr>
            <w:r w:rsidDel="00000000" w:rsidR="00000000" w:rsidRPr="00000000">
              <w:rPr/>
              <w:drawing>
                <wp:inline distB="114300" distT="114300" distL="114300" distR="114300">
                  <wp:extent cx="2114550" cy="1485900"/>
                  <wp:effectExtent b="0" l="0" r="0" t="0"/>
                  <wp:docPr id="485"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before="240" w:lineRule="auto"/>
              <w:jc w:val="both"/>
              <w:rPr/>
            </w:pPr>
            <w:r w:rsidDel="00000000" w:rsidR="00000000" w:rsidRPr="00000000">
              <w:rPr>
                <w:rtl w:val="0"/>
              </w:rPr>
              <w:t xml:space="preserve">A partir del análisis previo de los riesgos para el desarrollo de las actividades de la organización, se establecen </w:t>
            </w:r>
            <w:r w:rsidDel="00000000" w:rsidR="00000000" w:rsidRPr="00000000">
              <w:rPr>
                <w:b w:val="1"/>
                <w:rtl w:val="0"/>
              </w:rPr>
              <w:t xml:space="preserve">los planes operativos normalizados</w:t>
            </w:r>
            <w:r w:rsidDel="00000000" w:rsidR="00000000" w:rsidRPr="00000000">
              <w:rPr>
                <w:rtl w:val="0"/>
              </w:rPr>
              <w:t xml:space="preserve">, que deben ser congruentes con los requisitos mínimos exigidos por las entidades para el otorgamiento de permisos o licencias de funcionamiento de acuerdo con la complejidad de la actividad económica por desarrollar. Esta información será consolidada en la matriz de análisis de riesgo y vulnerabilidad. El uso de la metodología de análisis de riesgo por colores permite determinar la probabilidad de ocurrencia de un suceso y establecer el nivel de riesgo, que será graficado en el diamante donde se hace el cruce de variables asociadas: las amenazas, la vulnerabilidad y la probabilidad de ocurrencia. De esa forma es posible definir el nivel de riesgo y la aceptabilidad de este. </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jc w:val="both"/>
              <w:rPr/>
            </w:pPr>
            <w:r w:rsidDel="00000000" w:rsidR="00000000" w:rsidRPr="00000000">
              <w:rPr>
                <w:rtl w:val="0"/>
              </w:rPr>
              <w:t xml:space="preserve">Identificación previa de riesgos y amenazas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jc w:val="both"/>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jc w:val="both"/>
              <w:rPr/>
            </w:pPr>
            <w:r w:rsidDel="00000000" w:rsidR="00000000" w:rsidRPr="00000000">
              <w:rPr>
                <w:rtl w:val="0"/>
              </w:rPr>
              <w:t xml:space="preserve">Pasar imágenes consecutivas de los siguientes riesgos:</w:t>
            </w:r>
          </w:p>
          <w:p w:rsidR="00000000" w:rsidDel="00000000" w:rsidP="00000000" w:rsidRDefault="00000000" w:rsidRPr="00000000" w14:paraId="00000083">
            <w:pPr>
              <w:widowControl w:val="0"/>
              <w:jc w:val="both"/>
              <w:rPr/>
            </w:pPr>
            <w:r w:rsidDel="00000000" w:rsidR="00000000" w:rsidRPr="00000000">
              <w:rPr>
                <w:rtl w:val="0"/>
              </w:rPr>
            </w:r>
          </w:p>
          <w:p w:rsidR="00000000" w:rsidDel="00000000" w:rsidP="00000000" w:rsidRDefault="00000000" w:rsidRPr="00000000" w14:paraId="00000084">
            <w:pPr>
              <w:widowControl w:val="0"/>
              <w:jc w:val="both"/>
              <w:rPr/>
            </w:pPr>
            <w:r w:rsidDel="00000000" w:rsidR="00000000" w:rsidRPr="00000000">
              <w:rPr>
                <w:rtl w:val="0"/>
              </w:rPr>
              <w:t xml:space="preserve">Tormenta</w:t>
            </w:r>
          </w:p>
          <w:p w:rsidR="00000000" w:rsidDel="00000000" w:rsidP="00000000" w:rsidRDefault="00000000" w:rsidRPr="00000000" w14:paraId="00000085">
            <w:pPr>
              <w:widowControl w:val="0"/>
              <w:jc w:val="both"/>
              <w:rPr/>
            </w:pPr>
            <w:r w:rsidDel="00000000" w:rsidR="00000000" w:rsidRPr="00000000">
              <w:rPr/>
              <w:drawing>
                <wp:inline distB="114300" distT="114300" distL="114300" distR="114300">
                  <wp:extent cx="2114550" cy="685800"/>
                  <wp:effectExtent b="0" l="0" r="0" t="0"/>
                  <wp:docPr id="484"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1145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jc w:val="both"/>
              <w:rPr/>
            </w:pPr>
            <w:r w:rsidDel="00000000" w:rsidR="00000000" w:rsidRPr="00000000">
              <w:rPr>
                <w:highlight w:val="white"/>
                <w:rtl w:val="0"/>
              </w:rPr>
              <w:t xml:space="preserve">Imagen referencia </w:t>
            </w:r>
            <w:r w:rsidDel="00000000" w:rsidR="00000000" w:rsidRPr="00000000">
              <w:rPr>
                <w:rtl w:val="0"/>
              </w:rPr>
            </w:r>
          </w:p>
          <w:p w:rsidR="00000000" w:rsidDel="00000000" w:rsidP="00000000" w:rsidRDefault="00000000" w:rsidRPr="00000000" w14:paraId="00000087">
            <w:pPr>
              <w:widowControl w:val="0"/>
              <w:jc w:val="both"/>
              <w:rPr/>
            </w:pPr>
            <w:r w:rsidDel="00000000" w:rsidR="00000000" w:rsidRPr="00000000">
              <w:rPr>
                <w:rtl w:val="0"/>
              </w:rPr>
            </w:r>
          </w:p>
          <w:p w:rsidR="00000000" w:rsidDel="00000000" w:rsidP="00000000" w:rsidRDefault="00000000" w:rsidRPr="00000000" w14:paraId="00000088">
            <w:pPr>
              <w:widowControl w:val="0"/>
              <w:jc w:val="both"/>
              <w:rPr/>
            </w:pPr>
            <w:r w:rsidDel="00000000" w:rsidR="00000000" w:rsidRPr="00000000">
              <w:rPr>
                <w:rtl w:val="0"/>
              </w:rPr>
              <w:t xml:space="preserve">Inundaciones</w:t>
            </w:r>
          </w:p>
          <w:p w:rsidR="00000000" w:rsidDel="00000000" w:rsidP="00000000" w:rsidRDefault="00000000" w:rsidRPr="00000000" w14:paraId="00000089">
            <w:pPr>
              <w:widowControl w:val="0"/>
              <w:jc w:val="both"/>
              <w:rPr/>
            </w:pPr>
            <w:r w:rsidDel="00000000" w:rsidR="00000000" w:rsidRPr="00000000">
              <w:rPr>
                <w:highlight w:val="white"/>
                <w:rtl w:val="0"/>
              </w:rPr>
              <w:t xml:space="preserve">Imagen de referencia </w:t>
            </w:r>
            <w:r w:rsidDel="00000000" w:rsidR="00000000" w:rsidRPr="00000000">
              <w:rPr/>
              <w:drawing>
                <wp:inline distB="114300" distT="114300" distL="114300" distR="114300">
                  <wp:extent cx="2114550" cy="1485900"/>
                  <wp:effectExtent b="0" l="0" r="0" t="0"/>
                  <wp:docPr id="489"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jc w:val="both"/>
              <w:rPr/>
            </w:pPr>
            <w:r w:rsidDel="00000000" w:rsidR="00000000" w:rsidRPr="00000000">
              <w:rPr>
                <w:rtl w:val="0"/>
              </w:rPr>
              <w:t xml:space="preserve">Terremoto</w:t>
            </w:r>
          </w:p>
          <w:p w:rsidR="00000000" w:rsidDel="00000000" w:rsidP="00000000" w:rsidRDefault="00000000" w:rsidRPr="00000000" w14:paraId="0000008B">
            <w:pPr>
              <w:widowControl w:val="0"/>
              <w:jc w:val="both"/>
              <w:rPr/>
            </w:pPr>
            <w:r w:rsidDel="00000000" w:rsidR="00000000" w:rsidRPr="00000000">
              <w:rPr>
                <w:highlight w:val="white"/>
                <w:rtl w:val="0"/>
              </w:rPr>
              <w:t xml:space="preserve">Imagen de referencia </w:t>
            </w:r>
            <w:r w:rsidDel="00000000" w:rsidR="00000000" w:rsidRPr="00000000">
              <w:rPr>
                <w:rtl w:val="0"/>
              </w:rPr>
            </w:r>
          </w:p>
          <w:p w:rsidR="00000000" w:rsidDel="00000000" w:rsidP="00000000" w:rsidRDefault="00000000" w:rsidRPr="00000000" w14:paraId="0000008C">
            <w:pPr>
              <w:widowControl w:val="0"/>
              <w:jc w:val="both"/>
              <w:rPr/>
            </w:pPr>
            <w:r w:rsidDel="00000000" w:rsidR="00000000" w:rsidRPr="00000000">
              <w:rPr/>
              <w:drawing>
                <wp:inline distB="114300" distT="114300" distL="114300" distR="114300">
                  <wp:extent cx="2114550" cy="1155700"/>
                  <wp:effectExtent b="0" l="0" r="0" t="0"/>
                  <wp:docPr id="488"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2114550" cy="1155700"/>
                          </a:xfrm>
                          <a:prstGeom prst="rect"/>
                          <a:ln/>
                        </pic:spPr>
                      </pic:pic>
                    </a:graphicData>
                  </a:graphic>
                </wp:inline>
              </w:drawing>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jc w:val="both"/>
              <w:rPr/>
            </w:pPr>
            <w:r w:rsidDel="00000000" w:rsidR="00000000" w:rsidRPr="00000000">
              <w:rPr>
                <w:rtl w:val="0"/>
              </w:rPr>
              <w:t xml:space="preserve">Música de drama…</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before="240" w:lineRule="auto"/>
              <w:jc w:val="both"/>
              <w:rPr/>
            </w:pPr>
            <w:r w:rsidDel="00000000" w:rsidR="00000000" w:rsidRPr="00000000">
              <w:rPr>
                <w:rtl w:val="0"/>
              </w:rPr>
              <w:t xml:space="preserve">La organización de eventos en Colombia —dada su diversidad geográfica, condiciones climáticas y sociales—, está expuesta a múltiples riesgos asociados a sucesos como sismos, inundaciones, deslizamientos, incendios, explosiones, asonadas y revueltas, entre otros, que pueden desencadenar situaciones indeseadas y generar emergencias o desastres si llegan a sobrepasar la capacidad de respuesta del organizador.</w:t>
            </w:r>
          </w:p>
          <w:p w:rsidR="00000000" w:rsidDel="00000000" w:rsidP="00000000" w:rsidRDefault="00000000" w:rsidRPr="00000000" w14:paraId="0000008F">
            <w:pPr>
              <w:widowControl w:val="0"/>
              <w:spacing w:before="240" w:lineRule="auto"/>
              <w:jc w:val="both"/>
              <w:rPr/>
            </w:pPr>
            <w:r w:rsidDel="00000000" w:rsidR="00000000" w:rsidRPr="00000000">
              <w:rPr>
                <w:rtl w:val="0"/>
              </w:rPr>
            </w:r>
          </w:p>
          <w:p w:rsidR="00000000" w:rsidDel="00000000" w:rsidP="00000000" w:rsidRDefault="00000000" w:rsidRPr="00000000" w14:paraId="00000090">
            <w:pPr>
              <w:widowControl w:val="0"/>
              <w:spacing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jc w:val="both"/>
              <w:rPr/>
            </w:pPr>
            <w:r w:rsidDel="00000000" w:rsidR="00000000" w:rsidRPr="00000000">
              <w:rPr>
                <w:rtl w:val="0"/>
              </w:rPr>
              <w:t xml:space="preserve">Colocar aquí el texto que aparecerá dentro del 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jc w:val="both"/>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jc w:val="both"/>
              <w:rPr/>
            </w:pPr>
            <w:r w:rsidDel="00000000" w:rsidR="00000000" w:rsidRPr="00000000">
              <w:rPr>
                <w:rtl w:val="0"/>
              </w:rPr>
              <w:t xml:space="preserve">Construir </w:t>
            </w:r>
            <w:r w:rsidDel="00000000" w:rsidR="00000000" w:rsidRPr="00000000">
              <w:rPr>
                <w:highlight w:val="white"/>
                <w:rtl w:val="0"/>
              </w:rPr>
              <w:t xml:space="preserve">escena con un diagrama similar al de la imagen (en español) y con una persona (organizador de eventos), que este al lado, con su tabla de chequeo en la mano y con la sonrisa que demuestre la tranquilidad del deber cumplido. Imagen de referencia. </w:t>
            </w:r>
            <w:r w:rsidDel="00000000" w:rsidR="00000000" w:rsidRPr="00000000">
              <w:rPr>
                <w:rtl w:val="0"/>
              </w:rPr>
              <w:t xml:space="preserve"> </w:t>
            </w:r>
            <w:r w:rsidDel="00000000" w:rsidR="00000000" w:rsidRPr="00000000">
              <w:rPr/>
              <w:drawing>
                <wp:inline distB="114300" distT="114300" distL="114300" distR="114300">
                  <wp:extent cx="1895475" cy="1114425"/>
                  <wp:effectExtent b="0" l="0" r="0" t="0"/>
                  <wp:docPr id="492"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1895475" cy="1114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jc w:val="both"/>
              <w:rPr/>
            </w:pPr>
            <w:r w:rsidDel="00000000" w:rsidR="00000000" w:rsidRPr="00000000">
              <w:rPr>
                <w:rtl w:val="0"/>
              </w:rPr>
              <w:t xml:space="preserve">Música de tranquilidad.</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before="240" w:lineRule="auto"/>
              <w:jc w:val="both"/>
              <w:rPr/>
            </w:pPr>
            <w:r w:rsidDel="00000000" w:rsidR="00000000" w:rsidRPr="00000000">
              <w:rPr>
                <w:rtl w:val="0"/>
              </w:rPr>
              <w:t xml:space="preserve">Como no se puede tener un riesgo completamente controlado, durante el estudio del presente componente fortalecerás tus habilidades y conocimientos de las actividades necesarias para gestionar de forma correcta eventos masivos. Te centrarás en la oportuna identificación de posibles riesgos y amenazas y en la toma de las medidas preventivas para que el evento se desarrolle sin mayores inconvenientes, para responder de forma apropiada en caso de presentarse un suceso, y para brindar las mayores condiciones de seguridad posibles a todos los involucrados.</w:t>
            </w:r>
          </w:p>
          <w:p w:rsidR="00000000" w:rsidDel="00000000" w:rsidP="00000000" w:rsidRDefault="00000000" w:rsidRPr="00000000" w14:paraId="0000009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jc w:val="both"/>
              <w:rPr/>
            </w:pPr>
            <w:r w:rsidDel="00000000" w:rsidR="00000000" w:rsidRPr="00000000">
              <w:rPr>
                <w:rtl w:val="0"/>
              </w:rPr>
              <w:t xml:space="preserve">Identificar y prevenir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99">
            <w:pPr>
              <w:widowControl w:val="0"/>
              <w:jc w:val="both"/>
              <w:rPr>
                <w:b w:val="1"/>
              </w:rPr>
            </w:pPr>
            <w:r w:rsidDel="00000000" w:rsidR="00000000" w:rsidRPr="00000000">
              <w:rPr>
                <w:b w:val="1"/>
                <w:color w:val="666666"/>
                <w:rtl w:val="0"/>
              </w:rPr>
              <w:t xml:space="preserve">623800_v1</w:t>
            </w:r>
            <w:r w:rsidDel="00000000" w:rsidR="00000000" w:rsidRPr="00000000">
              <w:rPr>
                <w:rtl w:val="0"/>
              </w:rPr>
            </w:r>
          </w:p>
        </w:tc>
      </w:tr>
    </w:tbl>
    <w:p w:rsidR="00000000" w:rsidDel="00000000" w:rsidP="00000000" w:rsidRDefault="00000000" w:rsidRPr="00000000" w14:paraId="0000009D">
      <w:pPr>
        <w:spacing w:line="240" w:lineRule="auto"/>
        <w:jc w:val="both"/>
        <w:rPr>
          <w:b w:val="1"/>
        </w:rPr>
      </w:pPr>
      <w:r w:rsidDel="00000000" w:rsidR="00000000" w:rsidRPr="00000000">
        <w:rPr>
          <w:rtl w:val="0"/>
        </w:rPr>
      </w:r>
    </w:p>
    <w:p w:rsidR="00000000" w:rsidDel="00000000" w:rsidP="00000000" w:rsidRDefault="00000000" w:rsidRPr="00000000" w14:paraId="0000009E">
      <w:pPr>
        <w:spacing w:line="240" w:lineRule="auto"/>
        <w:jc w:val="both"/>
        <w:rPr>
          <w:b w:val="1"/>
        </w:rPr>
      </w:pPr>
      <w:r w:rsidDel="00000000" w:rsidR="00000000" w:rsidRPr="00000000">
        <w:rPr>
          <w:rtl w:val="0"/>
        </w:rPr>
      </w:r>
    </w:p>
    <w:p w:rsidR="00000000" w:rsidDel="00000000" w:rsidP="00000000" w:rsidRDefault="00000000" w:rsidRPr="00000000" w14:paraId="0000009F">
      <w:pPr>
        <w:spacing w:line="240" w:lineRule="auto"/>
        <w:jc w:val="both"/>
        <w:rPr>
          <w:b w:val="1"/>
        </w:rPr>
      </w:pPr>
      <w:r w:rsidDel="00000000" w:rsidR="00000000" w:rsidRPr="00000000">
        <w:rPr>
          <w:b w:val="1"/>
          <w:rtl w:val="0"/>
        </w:rPr>
        <w:t xml:space="preserve">DESARROLLO DE CONTENIDO</w:t>
      </w:r>
    </w:p>
    <w:p w:rsidR="00000000" w:rsidDel="00000000" w:rsidP="00000000" w:rsidRDefault="00000000" w:rsidRPr="00000000" w14:paraId="000000A0">
      <w:pPr>
        <w:spacing w:line="240" w:lineRule="auto"/>
        <w:jc w:val="both"/>
        <w:rPr>
          <w:b w:val="1"/>
        </w:rPr>
      </w:pPr>
      <w:r w:rsidDel="00000000" w:rsidR="00000000" w:rsidRPr="00000000">
        <w:rPr>
          <w:rtl w:val="0"/>
        </w:rPr>
      </w:r>
    </w:p>
    <w:p w:rsidR="00000000" w:rsidDel="00000000" w:rsidP="00000000" w:rsidRDefault="00000000" w:rsidRPr="00000000" w14:paraId="000000A1">
      <w:pPr>
        <w:numPr>
          <w:ilvl w:val="0"/>
          <w:numId w:val="3"/>
        </w:numPr>
        <w:spacing w:after="120" w:line="240" w:lineRule="auto"/>
        <w:ind w:left="644" w:hanging="360"/>
        <w:jc w:val="both"/>
        <w:rPr>
          <w:b w:val="1"/>
        </w:rPr>
      </w:pPr>
      <w:r w:rsidDel="00000000" w:rsidR="00000000" w:rsidRPr="00000000">
        <w:rPr>
          <w:b w:val="1"/>
          <w:rtl w:val="0"/>
        </w:rPr>
        <w:t xml:space="preserve">Riesgos, emergencias y psicología de masas</w:t>
      </w:r>
    </w:p>
    <w:p w:rsidR="00000000" w:rsidDel="00000000" w:rsidP="00000000" w:rsidRDefault="00000000" w:rsidRPr="00000000" w14:paraId="000000A2">
      <w:pPr>
        <w:spacing w:line="240" w:lineRule="auto"/>
        <w:jc w:val="both"/>
        <w:rPr/>
      </w:pPr>
      <w:bookmarkStart w:colFirst="0" w:colLast="0" w:name="_heading=h.gjdgxs" w:id="1"/>
      <w:bookmarkEnd w:id="1"/>
      <w:r w:rsidDel="00000000" w:rsidR="00000000" w:rsidRPr="00000000">
        <w:rPr>
          <w:rtl w:val="0"/>
        </w:rPr>
      </w:r>
    </w:p>
    <w:tbl>
      <w:tblPr>
        <w:tblStyle w:val="Table7"/>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3">
            <w:pPr>
              <w:keepNext w:val="1"/>
              <w:keepLines w:val="1"/>
              <w:pBdr>
                <w:top w:space="0" w:sz="0" w:val="nil"/>
                <w:left w:space="0" w:sz="0" w:val="nil"/>
                <w:bottom w:space="0" w:sz="0" w:val="nil"/>
                <w:right w:space="0" w:sz="0" w:val="nil"/>
                <w:between w:space="0" w:sz="0" w:val="nil"/>
              </w:pBdr>
              <w:spacing w:after="120" w:before="400" w:lineRule="auto"/>
              <w:jc w:val="both"/>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A4">
            <w:pPr>
              <w:jc w:val="both"/>
              <w:rPr>
                <w:highlight w:val="white"/>
              </w:rPr>
            </w:pPr>
            <w:r w:rsidDel="00000000" w:rsidR="00000000" w:rsidRPr="00000000">
              <w:rPr>
                <w:highlight w:val="white"/>
                <w:rtl w:val="0"/>
              </w:rPr>
              <w:t xml:space="preserve">Colombia, dada su diversidad geográfica y sus condiciones climáticas, está expuesta a sismos, inundaciones y deslizamientos, entre otros, así como a eventos peligrosos de origen antrópico que pueden dar origen de emergencias tales como incendios forestales o estructurales, explosiones, asonadas, revueltas, etc. Todos estos son posibles factores desencadenantes de sucesos indeseados, capaces de generar una emergencia, que no es otra cosa que la materialización de un riesgo que interrumpe el normal funcionamiento o desarrollo de una actividad.</w:t>
            </w:r>
          </w:p>
          <w:p w:rsidR="00000000" w:rsidDel="00000000" w:rsidP="00000000" w:rsidRDefault="00000000" w:rsidRPr="00000000" w14:paraId="000000A5">
            <w:pPr>
              <w:jc w:val="both"/>
              <w:rPr>
                <w:highlight w:val="white"/>
              </w:rPr>
            </w:pPr>
            <w:sdt>
              <w:sdtPr>
                <w:tag w:val="goog_rdk_7"/>
              </w:sdtPr>
              <w:sdtContent>
                <w:commentRangeStart w:id="1"/>
              </w:sdtContent>
            </w:sdt>
            <w:r w:rsidDel="00000000" w:rsidR="00000000" w:rsidRPr="00000000">
              <w:rPr>
                <w:highlight w:val="white"/>
              </w:rPr>
              <w:drawing>
                <wp:inline distB="114300" distT="114300" distL="114300" distR="114300">
                  <wp:extent cx="2984550" cy="1626580"/>
                  <wp:effectExtent b="0" l="0" r="0" t="0"/>
                  <wp:docPr id="490"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2984550" cy="162658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6">
            <w:pPr>
              <w:jc w:val="both"/>
              <w:rPr>
                <w:highlight w:val="white"/>
              </w:rPr>
            </w:pPr>
            <w:r w:rsidDel="00000000" w:rsidR="00000000" w:rsidRPr="00000000">
              <w:rPr>
                <w:rtl w:val="0"/>
              </w:rPr>
              <w:t xml:space="preserve">Es por esto que se debe tener claridad en la conceptualización de situaciones claves como ‘riesgo’ y ‘emergencia’, ya que estos, asociados al comportamiento de un grupo poblacional, pueden generar una respuesta acertada o, por el contrario, convertirse en un factor agravante de la situación y pasar de ser una emergencia para convertirse en un desastre, al sobrepasar la capacidad de respuesta que se tiene para un evento determinado.</w:t>
            </w:r>
            <w:r w:rsidDel="00000000" w:rsidR="00000000" w:rsidRPr="00000000">
              <w:rPr>
                <w:rtl w:val="0"/>
              </w:rPr>
            </w:r>
          </w:p>
          <w:p w:rsidR="00000000" w:rsidDel="00000000" w:rsidP="00000000" w:rsidRDefault="00000000" w:rsidRPr="00000000" w14:paraId="000000A7">
            <w:pPr>
              <w:ind w:left="850" w:firstLine="0"/>
              <w:jc w:val="both"/>
              <w:rPr/>
            </w:pPr>
            <w:r w:rsidDel="00000000" w:rsidR="00000000" w:rsidRPr="00000000">
              <w:rPr>
                <w:rtl w:val="0"/>
              </w:rPr>
            </w:r>
          </w:p>
        </w:tc>
      </w:tr>
    </w:tbl>
    <w:p w:rsidR="00000000" w:rsidDel="00000000" w:rsidP="00000000" w:rsidRDefault="00000000" w:rsidRPr="00000000" w14:paraId="000000A8">
      <w:pPr>
        <w:spacing w:line="240" w:lineRule="auto"/>
        <w:jc w:val="both"/>
        <w:rPr/>
      </w:pPr>
      <w:r w:rsidDel="00000000" w:rsidR="00000000" w:rsidRPr="00000000">
        <w:rPr>
          <w:rtl w:val="0"/>
        </w:rPr>
      </w:r>
    </w:p>
    <w:tbl>
      <w:tblPr>
        <w:tblStyle w:val="Table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1625"/>
        <w:tblGridChange w:id="0">
          <w:tblGrid>
            <w:gridCol w:w="1785"/>
            <w:gridCol w:w="1162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9">
            <w:pPr>
              <w:widowControl w:val="0"/>
              <w:jc w:val="both"/>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A">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4i7ojhp" w:id="2"/>
            <w:bookmarkEnd w:id="2"/>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jc w:val="both"/>
              <w:rPr>
                <w:b w:val="1"/>
                <w:color w:val="ff00ff"/>
              </w:rPr>
            </w:pPr>
            <w:r w:rsidDel="00000000" w:rsidR="00000000" w:rsidRPr="00000000">
              <w:rPr>
                <w:b w:val="1"/>
                <w:color w:val="ff00ff"/>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AC">
            <w:pPr>
              <w:jc w:val="both"/>
              <w:rPr>
                <w:color w:val="ff00ff"/>
              </w:rPr>
            </w:pPr>
            <w:r w:rsidDel="00000000" w:rsidR="00000000" w:rsidRPr="00000000">
              <w:rPr>
                <w:color w:val="ff00ff"/>
                <w:rtl w:val="0"/>
              </w:rPr>
              <w:t xml:space="preserve">A continuación, algunos conceptos claves que debe tener en cuenta: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D">
            <w:pPr>
              <w:widowControl w:val="0"/>
              <w:jc w:val="both"/>
              <w:rPr/>
            </w:pPr>
            <w:r w:rsidDel="00000000" w:rsidR="00000000" w:rsidRPr="00000000">
              <w:rPr/>
              <w:drawing>
                <wp:inline distB="114300" distT="114300" distL="114300" distR="114300">
                  <wp:extent cx="2392459" cy="1693255"/>
                  <wp:effectExtent b="0" l="0" r="0" t="0"/>
                  <wp:docPr id="491"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2392459" cy="169325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623800_i1</w:t>
            </w:r>
          </w:p>
          <w:p w:rsidR="00000000" w:rsidDel="00000000" w:rsidP="00000000" w:rsidRDefault="00000000" w:rsidRPr="00000000" w14:paraId="000000AF">
            <w:pPr>
              <w:widowControl w:val="0"/>
              <w:rPr>
                <w:b w:val="1"/>
                <w:color w:val="666666"/>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1">
            <w:pPr>
              <w:widowControl w:val="0"/>
              <w:ind w:right="31"/>
              <w:jc w:val="both"/>
              <w:rPr>
                <w:b w:val="1"/>
              </w:rPr>
            </w:pPr>
            <w:r w:rsidDel="00000000" w:rsidR="00000000" w:rsidRPr="00000000">
              <w:rPr>
                <w:rtl w:val="0"/>
              </w:rPr>
              <w:t xml:space="preserve">Peligro:</w:t>
            </w:r>
            <w:r w:rsidDel="00000000" w:rsidR="00000000" w:rsidRPr="00000000">
              <w:rPr>
                <w:b w:val="1"/>
                <w:rtl w:val="0"/>
              </w:rPr>
              <w:t xml:space="preserve"> </w:t>
            </w:r>
            <w:r w:rsidDel="00000000" w:rsidR="00000000" w:rsidRPr="00000000">
              <w:rPr>
                <w:rtl w:val="0"/>
              </w:rPr>
              <w:t xml:space="preserve">En los entornos sociales, culturales y laborales tenemos exposición a condiciones que pueden ocasionar un daño. La Norma Técnica Colombiana NTC-OHSAS 18001 de 2007 define el peligro como una fuente, situación o acto con potencial de daño en términos de enfermedad o lesión a las personas, o una combinación de estos. </w:t>
            </w:r>
            <w:r w:rsidDel="00000000" w:rsidR="00000000" w:rsidRPr="00000000">
              <w:rPr>
                <w:rtl w:val="0"/>
              </w:rPr>
            </w:r>
          </w:p>
          <w:p w:rsidR="00000000" w:rsidDel="00000000" w:rsidP="00000000" w:rsidRDefault="00000000" w:rsidRPr="00000000" w14:paraId="000000B2">
            <w:pPr>
              <w:widowControl w:val="0"/>
              <w:ind w:right="31"/>
              <w:jc w:val="both"/>
              <w:rPr>
                <w:b w:val="1"/>
              </w:rPr>
            </w:pPr>
            <w:r w:rsidDel="00000000" w:rsidR="00000000" w:rsidRPr="00000000">
              <w:rPr>
                <w:rtl w:val="0"/>
              </w:rPr>
            </w:r>
          </w:p>
          <w:p w:rsidR="00000000" w:rsidDel="00000000" w:rsidP="00000000" w:rsidRDefault="00000000" w:rsidRPr="00000000" w14:paraId="000000B3">
            <w:pPr>
              <w:widowControl w:val="0"/>
              <w:ind w:right="31"/>
              <w:jc w:val="both"/>
              <w:rPr/>
            </w:pPr>
            <w:r w:rsidDel="00000000" w:rsidR="00000000" w:rsidRPr="00000000">
              <w:rPr>
                <w:rtl w:val="0"/>
              </w:rPr>
              <w:t xml:space="preserve">Los peligros, de acuerdo con la Guía Técnica Colombiana GTC 45, se clasifican en: biológicos, físicos, químicos, psicosociales, fenómenos naturales y condiciones de seguridad. Esta clasificación deberá ser analizada para poder identificar no solo aquellas situaciones de origen natural asociadas a las emergencias, sino también las condiciones de tipo biológico, físico, químico o de infraestructura que pueden producir un daño en caso de su materialización.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5">
            <w:pPr>
              <w:widowControl w:val="0"/>
              <w:ind w:right="31"/>
              <w:jc w:val="both"/>
              <w:rPr/>
            </w:pPr>
            <w:r w:rsidDel="00000000" w:rsidR="00000000" w:rsidRPr="00000000">
              <w:rPr>
                <w:rtl w:val="0"/>
              </w:rPr>
              <w:t xml:space="preserve">Riesgo:</w:t>
            </w:r>
            <w:r w:rsidDel="00000000" w:rsidR="00000000" w:rsidRPr="00000000">
              <w:rPr>
                <w:b w:val="1"/>
                <w:rtl w:val="0"/>
              </w:rPr>
              <w:t xml:space="preserve"> “</w:t>
            </w:r>
            <w:r w:rsidDel="00000000" w:rsidR="00000000" w:rsidRPr="00000000">
              <w:rPr>
                <w:rtl w:val="0"/>
              </w:rPr>
              <w:t xml:space="preserve">Combinación de la probabilidad de que ocurra un(os) evento(s) o exposición(es) peligroso(s), y la severidad de la lesión o enfermedad (3.8) que puede ser causada por el(los) evento(s) o exposición(es)” (NTC-OHSAS 18001, 2007, p. 5).</w:t>
            </w:r>
          </w:p>
          <w:p w:rsidR="00000000" w:rsidDel="00000000" w:rsidP="00000000" w:rsidRDefault="00000000" w:rsidRPr="00000000" w14:paraId="000000B6">
            <w:pPr>
              <w:widowControl w:val="0"/>
              <w:ind w:right="31"/>
              <w:jc w:val="both"/>
              <w:rPr/>
            </w:pPr>
            <w:r w:rsidDel="00000000" w:rsidR="00000000" w:rsidRPr="00000000">
              <w:rPr>
                <w:rtl w:val="0"/>
              </w:rPr>
            </w:r>
          </w:p>
          <w:p w:rsidR="00000000" w:rsidDel="00000000" w:rsidP="00000000" w:rsidRDefault="00000000" w:rsidRPr="00000000" w14:paraId="000000B7">
            <w:pPr>
              <w:widowControl w:val="0"/>
              <w:ind w:right="31"/>
              <w:jc w:val="both"/>
              <w:rPr/>
            </w:pPr>
            <w:r w:rsidDel="00000000" w:rsidR="00000000" w:rsidRPr="00000000">
              <w:rPr>
                <w:rtl w:val="0"/>
              </w:rPr>
              <w:t xml:space="preserve">Para valorar y determinar el nivel de un riesgo siempre se deberán tener en cuenta la probabilidad de la materialización de un peligro y la consecuencia de su manifestación. En Colombia, la Unidad Nacional para la Gestión del Riesgo de Desastres (UNGRD) clasifica el nivel de riesgo en alto, medio y bajo, y los representa con tres colores: rojo (alto), amarillo (medio) y verde (bajo). A partir de esta calificación se establecen las medidas de control preventivas en la gestión y control de los riesgos.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widowControl w:val="0"/>
              <w:ind w:right="31"/>
              <w:jc w:val="both"/>
              <w:rPr>
                <w:b w:val="1"/>
              </w:rPr>
            </w:pPr>
            <w:r w:rsidDel="00000000" w:rsidR="00000000" w:rsidRPr="00000000">
              <w:rPr>
                <w:rtl w:val="0"/>
              </w:rPr>
              <w:t xml:space="preserve">Riesgos de desastres:</w:t>
            </w:r>
            <w:r w:rsidDel="00000000" w:rsidR="00000000" w:rsidRPr="00000000">
              <w:rPr>
                <w:b w:val="1"/>
                <w:rtl w:val="0"/>
              </w:rPr>
              <w:t xml:space="preserve"> </w:t>
            </w:r>
            <w:r w:rsidDel="00000000" w:rsidR="00000000" w:rsidRPr="00000000">
              <w:rPr>
                <w:rtl w:val="0"/>
              </w:rPr>
              <w:t xml:space="preserve">Es la materialización de las amenazas ya sean de origen natural o antrópico. De acuerdo con la Ley 1523 de 2012</w:t>
            </w:r>
            <w:r w:rsidDel="00000000" w:rsidR="00000000" w:rsidRPr="00000000">
              <w:rPr>
                <w:b w:val="1"/>
                <w:rtl w:val="0"/>
              </w:rPr>
              <w:t xml:space="preserve">, “</w:t>
            </w:r>
            <w:r w:rsidDel="00000000" w:rsidR="00000000" w:rsidRPr="00000000">
              <w:rPr>
                <w:rtl w:val="0"/>
              </w:rPr>
              <w:t xml:space="preserve">corresponde a los daños o pérdidas potenciales que pueden presentarse debido a los eventos físicos peligrosos de origen natural, socio-natural tecnológico, biosanitario o humano no intencional, en un período de tiempo específico, y que son determinados por la vulnerabilidad de los elementos expuestos; por consiguiente, el riesgo de desastres se deriva de la combinación de la amenaza y la vulnerabilidad” (art. 4, núm. 25).</w:t>
            </w:r>
            <w:r w:rsidDel="00000000" w:rsidR="00000000" w:rsidRPr="00000000">
              <w:rPr>
                <w:rtl w:val="0"/>
              </w:rPr>
            </w:r>
          </w:p>
          <w:p w:rsidR="00000000" w:rsidDel="00000000" w:rsidP="00000000" w:rsidRDefault="00000000" w:rsidRPr="00000000" w14:paraId="000000BA">
            <w:pPr>
              <w:widowControl w:val="0"/>
              <w:ind w:right="31"/>
              <w:jc w:val="both"/>
              <w:rPr>
                <w:b w:val="1"/>
              </w:rPr>
            </w:pPr>
            <w:r w:rsidDel="00000000" w:rsidR="00000000" w:rsidRPr="00000000">
              <w:rPr>
                <w:rtl w:val="0"/>
              </w:rPr>
            </w:r>
          </w:p>
          <w:p w:rsidR="00000000" w:rsidDel="00000000" w:rsidP="00000000" w:rsidRDefault="00000000" w:rsidRPr="00000000" w14:paraId="000000BB">
            <w:pPr>
              <w:widowControl w:val="0"/>
              <w:ind w:right="31"/>
              <w:jc w:val="both"/>
              <w:rPr/>
            </w:pPr>
            <w:r w:rsidDel="00000000" w:rsidR="00000000" w:rsidRPr="00000000">
              <w:rPr>
                <w:rtl w:val="0"/>
              </w:rPr>
              <w:t xml:space="preserve">Teniendo en cuenta la definición anterior, se refuerza la importancia de contemplar aspectos no solo de tipo natural, sino, como ya se mencionó en la identificación de peligros, la valoración de aspectos asociados a la condiciones tecnológicas y humanas que también pueden producir la ocurrencia de un desastre.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widowControl w:val="0"/>
              <w:ind w:right="31"/>
              <w:jc w:val="both"/>
              <w:rPr>
                <w:b w:val="1"/>
              </w:rPr>
            </w:pPr>
            <w:r w:rsidDel="00000000" w:rsidR="00000000" w:rsidRPr="00000000">
              <w:rPr>
                <w:rtl w:val="0"/>
              </w:rPr>
              <w:t xml:space="preserve">Emergencia:</w:t>
            </w:r>
            <w:r w:rsidDel="00000000" w:rsidR="00000000" w:rsidRPr="00000000">
              <w:rPr>
                <w:b w:val="1"/>
                <w:rtl w:val="0"/>
              </w:rPr>
              <w:t xml:space="preserve"> </w:t>
            </w:r>
            <w:r w:rsidDel="00000000" w:rsidR="00000000" w:rsidRPr="00000000">
              <w:rPr>
                <w:rtl w:val="0"/>
              </w:rPr>
              <w:t xml:space="preserve">Es aquel escenario que entorpece el normal funcionamiento de una organización y que puede generar afectaciones a la continuidad de una organización. Una emergencia, según la Ley 1523 de 2012 es la “situación caracterizada por la alteración o interrupción intensa y grave de las condiciones normales de funcionamiento u operación de una comunidad, causada por un evento adverso o por la inminencia de este, que obliga a una reacción inmediata y que requiere la respuesta de las instituciones del Estado, los medios de comunicación y de la comunidad en general” (art. 4, núm. 9).</w:t>
            </w:r>
            <w:r w:rsidDel="00000000" w:rsidR="00000000" w:rsidRPr="00000000">
              <w:rPr>
                <w:rtl w:val="0"/>
              </w:rPr>
            </w:r>
          </w:p>
          <w:p w:rsidR="00000000" w:rsidDel="00000000" w:rsidP="00000000" w:rsidRDefault="00000000" w:rsidRPr="00000000" w14:paraId="000000BE">
            <w:pPr>
              <w:widowControl w:val="0"/>
              <w:ind w:right="31"/>
              <w:jc w:val="both"/>
              <w:rPr/>
            </w:pPr>
            <w:r w:rsidDel="00000000" w:rsidR="00000000" w:rsidRPr="00000000">
              <w:rPr>
                <w:rtl w:val="0"/>
              </w:rPr>
            </w:r>
          </w:p>
          <w:p w:rsidR="00000000" w:rsidDel="00000000" w:rsidP="00000000" w:rsidRDefault="00000000" w:rsidRPr="00000000" w14:paraId="000000BF">
            <w:pPr>
              <w:widowControl w:val="0"/>
              <w:ind w:right="31"/>
              <w:jc w:val="both"/>
              <w:rPr/>
            </w:pPr>
            <w:r w:rsidDel="00000000" w:rsidR="00000000" w:rsidRPr="00000000">
              <w:rPr>
                <w:rtl w:val="0"/>
              </w:rPr>
              <w:t xml:space="preserve">Dependiendo de la gravedad, las emergencias se dividen en tres tipos:</w:t>
            </w:r>
          </w:p>
          <w:p w:rsidR="00000000" w:rsidDel="00000000" w:rsidP="00000000" w:rsidRDefault="00000000" w:rsidRPr="00000000" w14:paraId="000000C0">
            <w:pPr>
              <w:widowControl w:val="0"/>
              <w:ind w:right="31"/>
              <w:jc w:val="both"/>
              <w:rPr/>
            </w:pPr>
            <w:r w:rsidDel="00000000" w:rsidR="00000000" w:rsidRPr="00000000">
              <w:rPr>
                <w:rtl w:val="0"/>
              </w:rPr>
            </w:r>
          </w:p>
          <w:p w:rsidR="00000000" w:rsidDel="00000000" w:rsidP="00000000" w:rsidRDefault="00000000" w:rsidRPr="00000000" w14:paraId="000000C1">
            <w:pPr>
              <w:widowControl w:val="0"/>
              <w:numPr>
                <w:ilvl w:val="0"/>
                <w:numId w:val="8"/>
              </w:numPr>
              <w:ind w:left="780" w:right="31" w:hanging="360"/>
              <w:jc w:val="both"/>
              <w:rPr/>
            </w:pPr>
            <w:r w:rsidDel="00000000" w:rsidR="00000000" w:rsidRPr="00000000">
              <w:rPr>
                <w:rtl w:val="0"/>
              </w:rPr>
              <w:t xml:space="preserve">Conato de emergencia, es decir, aquella que solo involucra una parte del proceso y puede ser controlada con los recursos de la organización.</w:t>
            </w:r>
          </w:p>
          <w:p w:rsidR="00000000" w:rsidDel="00000000" w:rsidP="00000000" w:rsidRDefault="00000000" w:rsidRPr="00000000" w14:paraId="000000C2">
            <w:pPr>
              <w:widowControl w:val="0"/>
              <w:numPr>
                <w:ilvl w:val="0"/>
                <w:numId w:val="8"/>
              </w:numPr>
              <w:ind w:left="780" w:right="31" w:hanging="360"/>
              <w:jc w:val="both"/>
              <w:rPr>
                <w:color w:val="9900ff"/>
              </w:rPr>
            </w:pPr>
            <w:r w:rsidDel="00000000" w:rsidR="00000000" w:rsidRPr="00000000">
              <w:rPr>
                <w:color w:val="9900ff"/>
                <w:rtl w:val="0"/>
              </w:rPr>
              <w:t xml:space="preserve">Emergencia parcial o evento adverso, requiere de equipos de socorro establecidos en los comités de ayuda mutua con instituciones del sector aledaño a la ocurrencia del evento. Este tipo de emergencia no afecta a terceras personas y queda limitada a la organización donde ocurrió.</w:t>
            </w:r>
          </w:p>
          <w:p w:rsidR="00000000" w:rsidDel="00000000" w:rsidP="00000000" w:rsidRDefault="00000000" w:rsidRPr="00000000" w14:paraId="000000C3">
            <w:pPr>
              <w:widowControl w:val="0"/>
              <w:numPr>
                <w:ilvl w:val="0"/>
                <w:numId w:val="8"/>
              </w:numPr>
              <w:ind w:left="780" w:right="31" w:hanging="360"/>
              <w:jc w:val="both"/>
              <w:rPr>
                <w:color w:val="9900ff"/>
              </w:rPr>
            </w:pPr>
            <w:r w:rsidDel="00000000" w:rsidR="00000000" w:rsidRPr="00000000">
              <w:rPr>
                <w:color w:val="9900ff"/>
                <w:rtl w:val="0"/>
              </w:rPr>
              <w:t xml:space="preserve">Emergencia general o evento adverso, no puede ser controlado con los recursos de la organización y requiere la participación de organismos de socorro tales como bomberos, policía, defensa civil, Cruz Roja, entre otros existentes en la región, para brindar la atención y controlar la situación presentada. </w:t>
            </w:r>
          </w:p>
          <w:p w:rsidR="00000000" w:rsidDel="00000000" w:rsidP="00000000" w:rsidRDefault="00000000" w:rsidRPr="00000000" w14:paraId="000000C4">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6">
            <w:pPr>
              <w:widowControl w:val="0"/>
              <w:ind w:right="31"/>
              <w:jc w:val="both"/>
              <w:rPr>
                <w:b w:val="1"/>
              </w:rPr>
            </w:pPr>
            <w:r w:rsidDel="00000000" w:rsidR="00000000" w:rsidRPr="00000000">
              <w:rPr>
                <w:rtl w:val="0"/>
              </w:rPr>
              <w:t xml:space="preserve">Desastres:</w:t>
            </w:r>
            <w:r w:rsidDel="00000000" w:rsidR="00000000" w:rsidRPr="00000000">
              <w:rPr>
                <w:b w:val="1"/>
                <w:rtl w:val="0"/>
              </w:rPr>
              <w:t xml:space="preserve"> </w:t>
            </w:r>
            <w:r w:rsidDel="00000000" w:rsidR="00000000" w:rsidRPr="00000000">
              <w:rPr>
                <w:rtl w:val="0"/>
              </w:rPr>
              <w:t xml:space="preserve">Ocurren cuando la emergencia sobrepasa la capacidad de respuesta ante un evento. La Ley 1523 de 2012 lo define como “el resultado que se desencadena de la manifestación de uno o varios eventos naturales o antropogénicos no intencionales que al encontrar condiciones propicias de vulnerabilidad en las personas, los bienes, la infraestructura, los medios de subsistencia, la prestación de servicios o los recursos ambientales, causa daños o pérdidas humanas, materiales, económicas o ambientales, generando una alteración intensa, grave y extendida en las condiciones normales de funcionamiento de la sociedad, que exige del Estado y del sistema nacional ejecutar acciones de respuesta a la emergencia, rehabilitación y reconstrucción”  (art. 4, núm.. 8).</w:t>
            </w:r>
            <w:r w:rsidDel="00000000" w:rsidR="00000000" w:rsidRPr="00000000">
              <w:rPr>
                <w:rtl w:val="0"/>
              </w:rPr>
            </w:r>
          </w:p>
        </w:tc>
      </w:tr>
    </w:tbl>
    <w:p w:rsidR="00000000" w:rsidDel="00000000" w:rsidP="00000000" w:rsidRDefault="00000000" w:rsidRPr="00000000" w14:paraId="000000C8">
      <w:pPr>
        <w:spacing w:line="240" w:lineRule="auto"/>
        <w:jc w:val="both"/>
        <w:rPr/>
      </w:pPr>
      <w:r w:rsidDel="00000000" w:rsidR="00000000" w:rsidRPr="00000000">
        <w:rPr>
          <w:rtl w:val="0"/>
        </w:rPr>
      </w:r>
    </w:p>
    <w:tbl>
      <w:tblPr>
        <w:tblStyle w:val="Table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9">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A">
            <w:pPr>
              <w:keepNext w:val="1"/>
              <w:keepLines w:val="1"/>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23ckvvd" w:id="3"/>
            <w:bookmarkEnd w:id="3"/>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B">
            <w:pPr>
              <w:widowControl w:val="0"/>
              <w:ind w:right="40"/>
              <w:jc w:val="both"/>
              <w:rPr/>
            </w:pPr>
            <w:sdt>
              <w:sdtPr>
                <w:tag w:val="goog_rdk_8"/>
              </w:sdtPr>
              <w:sdtContent>
                <w:commentRangeStart w:id="2"/>
              </w:sdtContent>
            </w:sdt>
            <w:r w:rsidDel="00000000" w:rsidR="00000000" w:rsidRPr="00000000">
              <w:rPr/>
              <w:drawing>
                <wp:inline distB="114300" distT="114300" distL="114300" distR="114300">
                  <wp:extent cx="2610803" cy="1653508"/>
                  <wp:effectExtent b="0" l="0" r="0" t="0"/>
                  <wp:docPr id="493"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2610803" cy="1653508"/>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C">
            <w:pPr>
              <w:widowControl w:val="0"/>
              <w:ind w:right="40"/>
              <w:jc w:val="both"/>
              <w:rPr>
                <w:b w:val="1"/>
              </w:rPr>
            </w:pPr>
            <w:r w:rsidDel="00000000" w:rsidR="00000000" w:rsidRPr="00000000">
              <w:rPr>
                <w:color w:val="ff00ff"/>
                <w:rtl w:val="0"/>
              </w:rPr>
              <w:t xml:space="preserve">Psicología de masas:</w:t>
            </w:r>
            <w:r w:rsidDel="00000000" w:rsidR="00000000" w:rsidRPr="00000000">
              <w:rPr>
                <w:b w:val="1"/>
                <w:color w:val="ff00ff"/>
                <w:rtl w:val="0"/>
              </w:rPr>
              <w:t xml:space="preserve"> </w:t>
            </w:r>
            <w:r w:rsidDel="00000000" w:rsidR="00000000" w:rsidRPr="00000000">
              <w:rPr>
                <w:color w:val="ff00ff"/>
                <w:rtl w:val="0"/>
              </w:rPr>
              <w:t xml:space="preserve">Estudia la conducta humana. Se ocupa de los grupos de individuos, en particular del porqué algunos de ellos, ante un estímulo, se contagian del comportamiento de los demás y lo repiten sin cuestionar su actuar. A esta conducta se debe prestar especial atención toda vez que en eventos masivos puede desencadenar acciones que van en contr</w:t>
            </w:r>
            <w:r w:rsidDel="00000000" w:rsidR="00000000" w:rsidRPr="00000000">
              <w:rPr>
                <w:rtl w:val="0"/>
              </w:rPr>
              <w:t xml:space="preserve">avía del instinto de conservación y preservación que cada uno tiene. </w:t>
            </w:r>
            <w:r w:rsidDel="00000000" w:rsidR="00000000" w:rsidRPr="00000000">
              <w:rPr>
                <w:rtl w:val="0"/>
              </w:rPr>
            </w:r>
          </w:p>
        </w:tc>
      </w:tr>
    </w:tbl>
    <w:p w:rsidR="00000000" w:rsidDel="00000000" w:rsidP="00000000" w:rsidRDefault="00000000" w:rsidRPr="00000000" w14:paraId="000000CE">
      <w:pPr>
        <w:spacing w:line="240" w:lineRule="auto"/>
        <w:jc w:val="both"/>
        <w:rPr/>
      </w:pPr>
      <w:r w:rsidDel="00000000" w:rsidR="00000000" w:rsidRPr="00000000">
        <w:rPr>
          <w:rtl w:val="0"/>
        </w:rPr>
      </w:r>
    </w:p>
    <w:p w:rsidR="00000000" w:rsidDel="00000000" w:rsidP="00000000" w:rsidRDefault="00000000" w:rsidRPr="00000000" w14:paraId="000000CF">
      <w:pPr>
        <w:spacing w:line="240" w:lineRule="auto"/>
        <w:ind w:left="426" w:firstLine="0"/>
        <w:jc w:val="both"/>
        <w:rPr>
          <w:b w:val="1"/>
          <w:color w:val="7f7f7f"/>
        </w:rPr>
      </w:pPr>
      <w:r w:rsidDel="00000000" w:rsidR="00000000" w:rsidRPr="00000000">
        <w:rPr>
          <w:rtl w:val="0"/>
        </w:rPr>
      </w:r>
    </w:p>
    <w:tbl>
      <w:tblPr>
        <w:tblStyle w:val="Table10"/>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0">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xucnwwboqpd5" w:id="4"/>
            <w:bookmarkEnd w:id="4"/>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D1">
            <w:pPr>
              <w:widowControl w:val="0"/>
              <w:ind w:right="40"/>
              <w:jc w:val="both"/>
              <w:rPr>
                <w:i w:val="1"/>
                <w:color w:val="bfbfbf"/>
              </w:rPr>
            </w:pPr>
            <w:r w:rsidDel="00000000" w:rsidR="00000000" w:rsidRPr="00000000">
              <w:rPr>
                <w:rtl w:val="0"/>
              </w:rPr>
              <w:t xml:space="preserve">Teniendo en cuenta lo anterior, surge la importancia en la intervención y planeación de eventos, creando conductas, pautas y lineamientos que garanticen la preservación de la integridad de las personas que participan.</w:t>
            </w:r>
            <w:r w:rsidDel="00000000" w:rsidR="00000000" w:rsidRPr="00000000">
              <w:rPr>
                <w:rtl w:val="0"/>
              </w:rPr>
            </w:r>
          </w:p>
        </w:tc>
      </w:tr>
    </w:tbl>
    <w:p w:rsidR="00000000" w:rsidDel="00000000" w:rsidP="00000000" w:rsidRDefault="00000000" w:rsidRPr="00000000" w14:paraId="000000D2">
      <w:pPr>
        <w:spacing w:line="240" w:lineRule="auto"/>
        <w:rPr/>
      </w:pPr>
      <w:r w:rsidDel="00000000" w:rsidR="00000000" w:rsidRPr="00000000">
        <w:rPr>
          <w:rtl w:val="0"/>
        </w:rPr>
      </w:r>
    </w:p>
    <w:tbl>
      <w:tblPr>
        <w:tblStyle w:val="Table11"/>
        <w:tblW w:w="13303.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645"/>
        <w:gridCol w:w="10978"/>
        <w:tblGridChange w:id="0">
          <w:tblGrid>
            <w:gridCol w:w="1680"/>
            <w:gridCol w:w="645"/>
            <w:gridCol w:w="10978"/>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D3">
            <w:pPr>
              <w:widowControl w:val="0"/>
              <w:jc w:val="both"/>
              <w:rPr>
                <w:b w:val="1"/>
              </w:rPr>
            </w:pPr>
            <w:r w:rsidDel="00000000" w:rsidR="00000000" w:rsidRPr="00000000">
              <w:rPr>
                <w:rtl w:val="0"/>
              </w:rPr>
            </w:r>
          </w:p>
          <w:p w:rsidR="00000000" w:rsidDel="00000000" w:rsidP="00000000" w:rsidRDefault="00000000" w:rsidRPr="00000000" w14:paraId="000000D4">
            <w:pPr>
              <w:widowControl w:val="0"/>
              <w:jc w:val="both"/>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6">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1ci93xb" w:id="5"/>
            <w:bookmarkEnd w:id="5"/>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7">
            <w:pPr>
              <w:widowControl w:val="0"/>
              <w:jc w:val="both"/>
              <w:rPr>
                <w:b w:val="1"/>
              </w:rPr>
            </w:pPr>
            <w:sdt>
              <w:sdtPr>
                <w:tag w:val="goog_rdk_9"/>
              </w:sdtPr>
              <w:sdtContent>
                <w:commentRangeStart w:id="3"/>
              </w:sdtContent>
            </w:sdt>
            <w:r w:rsidDel="00000000" w:rsidR="00000000" w:rsidRPr="00000000">
              <w:rPr>
                <w:rtl w:val="0"/>
              </w:rPr>
            </w:r>
          </w:p>
          <w:p w:rsidR="00000000" w:rsidDel="00000000" w:rsidP="00000000" w:rsidRDefault="00000000" w:rsidRPr="00000000" w14:paraId="000000D8">
            <w:pPr>
              <w:widowControl w:val="0"/>
              <w:jc w:val="both"/>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ind w:right="40"/>
              <w:jc w:val="both"/>
              <w:rPr>
                <w:color w:val="ff0000"/>
              </w:rPr>
            </w:pPr>
            <w:sdt>
              <w:sdtPr>
                <w:tag w:val="goog_rdk_10"/>
              </w:sdtPr>
              <w:sdtContent>
                <w:commentRangeStart w:id="4"/>
              </w:sdtContent>
            </w:sdt>
            <w:r w:rsidDel="00000000" w:rsidR="00000000" w:rsidRPr="00000000">
              <w:rPr>
                <w:color w:val="ff0000"/>
                <w:rtl w:val="0"/>
              </w:rPr>
              <w:t xml:space="preserve">De acuerdo con lo estudiado por Gustave Le Bon (2007), con respecto a la psicología de masas, se deben tener en cuenta los siguientes aspectos:CO</w:t>
            </w:r>
          </w:p>
          <w:p w:rsidR="00000000" w:rsidDel="00000000" w:rsidP="00000000" w:rsidRDefault="00000000" w:rsidRPr="00000000" w14:paraId="000000DB">
            <w:pPr>
              <w:widowControl w:val="0"/>
              <w:jc w:val="both"/>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C">
            <w:pPr>
              <w:widowControl w:val="0"/>
              <w:jc w:val="both"/>
              <w:rPr/>
            </w:pPr>
            <w:commentRangeEnd w:id="4"/>
            <w:r w:rsidDel="00000000" w:rsidR="00000000" w:rsidRPr="00000000">
              <w:commentReference w:id="4"/>
            </w:r>
            <w:sdt>
              <w:sdtPr>
                <w:tag w:val="goog_rdk_11"/>
              </w:sdtPr>
              <w:sdtContent>
                <w:commentRangeStart w:id="5"/>
              </w:sdtContent>
            </w:sdt>
            <w:r w:rsidDel="00000000" w:rsidR="00000000" w:rsidRPr="00000000">
              <w:rPr/>
              <w:drawing>
                <wp:inline distB="114300" distT="114300" distL="114300" distR="114300">
                  <wp:extent cx="1905000" cy="2019300"/>
                  <wp:effectExtent b="0" l="0" r="0" t="0"/>
                  <wp:docPr id="494"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1905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623800_i_2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widowControl w:val="0"/>
              <w:jc w:val="both"/>
              <w:rPr>
                <w:b w:val="1"/>
              </w:rPr>
            </w:pPr>
            <w:r w:rsidDel="00000000" w:rsidR="00000000" w:rsidRPr="00000000">
              <w:rPr>
                <w:rtl w:val="0"/>
              </w:rPr>
              <w:t xml:space="preserve">Impulsividad, movilidad e irritabilidad de las masas: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E1">
            <w:pPr>
              <w:widowControl w:val="0"/>
              <w:jc w:val="both"/>
              <w:rPr>
                <w:color w:val="ff0000"/>
              </w:rPr>
            </w:pPr>
            <w:r w:rsidDel="00000000" w:rsidR="00000000" w:rsidRPr="00000000">
              <w:rPr>
                <w:color w:val="ff0000"/>
                <w:rtl w:val="0"/>
              </w:rPr>
              <w:t xml:space="preserve">Son características fundamentales de la masa que está conducida casi exclusivamente por el inconsciente. Sus actos están más influidos por la médula espinal que por el cerebro. Las acciones realizadas pueden ser perfectas en cuanto a su ejecución, pero al no estar dirigidas por el cerebro, el individuo actúa según los azares de la excitación.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ind w:right="31"/>
              <w:jc w:val="both"/>
              <w:rPr>
                <w:b w:val="1"/>
              </w:rPr>
            </w:pPr>
            <w:r w:rsidDel="00000000" w:rsidR="00000000" w:rsidRPr="00000000">
              <w:rPr>
                <w:rtl w:val="0"/>
              </w:rPr>
              <w:t xml:space="preserve">Sugestibilidad y credulidad de las masas: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E4">
            <w:pPr>
              <w:widowControl w:val="0"/>
              <w:ind w:right="31"/>
              <w:jc w:val="both"/>
              <w:rPr/>
            </w:pPr>
            <w:r w:rsidDel="00000000" w:rsidR="00000000" w:rsidRPr="00000000">
              <w:rPr>
                <w:rtl w:val="0"/>
              </w:rPr>
              <w:t xml:space="preserve">Al respecto, Le Bon (2007) expresa: “Una de las características generales de las masas es una sugestibilidad excesiva y hemos mostrado cuán contagiosa es una sugestión en toda aglomeración humana. Esto explica la rápida orientación de los sentimientos en un determinado sentido. Por neutra que se la suponga, la masa se encuentra generalmente en un estado de atención expectante favorable a la sugestión. La primera sugestión formulada se impone inmediatamente, por contagio, a todos los cerebros y establece en seguida la orientación (apart.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ind w:right="31"/>
              <w:jc w:val="both"/>
              <w:rPr>
                <w:b w:val="1"/>
              </w:rPr>
            </w:pPr>
            <w:r w:rsidDel="00000000" w:rsidR="00000000" w:rsidRPr="00000000">
              <w:rPr>
                <w:rtl w:val="0"/>
              </w:rPr>
              <w:t xml:space="preserve">Exageración y simplismo de los sentimientos de las masas: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E7">
            <w:pPr>
              <w:widowControl w:val="0"/>
              <w:ind w:right="31"/>
              <w:jc w:val="both"/>
              <w:rPr/>
            </w:pPr>
            <w:r w:rsidDel="00000000" w:rsidR="00000000" w:rsidRPr="00000000">
              <w:rPr>
                <w:rtl w:val="0"/>
              </w:rPr>
              <w:t xml:space="preserve">“Los sentimientos buenos o malos, manifestados por una masa, presentan la doble característica de ser muy simples y exagerados. En este aspecto, así como en tantos otros, el individuo-masa se aproxima a los seres primitivos” (Le Bon, 2007, apart. 3).</w:t>
            </w:r>
          </w:p>
          <w:p w:rsidR="00000000" w:rsidDel="00000000" w:rsidP="00000000" w:rsidRDefault="00000000" w:rsidRPr="00000000" w14:paraId="000000E8">
            <w:pPr>
              <w:widowControl w:val="0"/>
              <w:ind w:right="31"/>
              <w:jc w:val="both"/>
              <w:rPr/>
            </w:pPr>
            <w:r w:rsidDel="00000000" w:rsidR="00000000" w:rsidRPr="00000000">
              <w:rPr>
                <w:rtl w:val="0"/>
              </w:rPr>
              <w:t xml:space="preserve"> </w:t>
            </w:r>
          </w:p>
        </w:tc>
      </w:tr>
    </w:tbl>
    <w:p w:rsidR="00000000" w:rsidDel="00000000" w:rsidP="00000000" w:rsidRDefault="00000000" w:rsidRPr="00000000" w14:paraId="000000EA">
      <w:pPr>
        <w:spacing w:line="240" w:lineRule="auto"/>
        <w:jc w:val="both"/>
        <w:rPr>
          <w:b w:val="1"/>
        </w:rPr>
      </w:pPr>
      <w:r w:rsidDel="00000000" w:rsidR="00000000" w:rsidRPr="00000000">
        <w:rPr>
          <w:rtl w:val="0"/>
        </w:rPr>
      </w:r>
    </w:p>
    <w:tbl>
      <w:tblPr>
        <w:tblStyle w:val="Table12"/>
        <w:tblW w:w="1333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35"/>
        <w:tblGridChange w:id="0">
          <w:tblGrid>
            <w:gridCol w:w="13335"/>
          </w:tblGrid>
        </w:tblGridChange>
      </w:tblGrid>
      <w:tr>
        <w:trPr>
          <w:cantSplit w:val="0"/>
          <w:trHeight w:val="444" w:hRule="atLeast"/>
          <w:tblHeader w:val="0"/>
        </w:trPr>
        <w:tc>
          <w:tcPr>
            <w:shd w:fill="8db3e2" w:val="clear"/>
          </w:tcPr>
          <w:p w:rsidR="00000000" w:rsidDel="00000000" w:rsidP="00000000" w:rsidRDefault="00000000" w:rsidRPr="00000000" w14:paraId="000000EB">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28obfoh6u5v6" w:id="6"/>
            <w:bookmarkEnd w:id="6"/>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EC">
            <w:pPr>
              <w:widowControl w:val="0"/>
              <w:ind w:right="31"/>
              <w:jc w:val="both"/>
              <w:rPr/>
            </w:pPr>
            <w:r w:rsidDel="00000000" w:rsidR="00000000" w:rsidRPr="00000000">
              <w:rPr>
                <w:rtl w:val="0"/>
              </w:rPr>
              <w:t xml:space="preserve">De acuerdo con los conceptos referidos anteriormente, se debe tener en cuenta la importancia de analizar el comportamiento de un grupo en caso de la ocurrencia de un suceso catastrófico que requiera procesos de evacuación, por ello, en la gestión de emergencias y desastres se contemplan los procedimientos operativos normalizados para responder ante una emergencia, evitando que las personas salgan afectadas. Siempre se deberá garantizar que se cuenta con los recursos necesarios para la orientación y atención de las masas dentro de un evento.</w:t>
            </w:r>
          </w:p>
          <w:p w:rsidR="00000000" w:rsidDel="00000000" w:rsidP="00000000" w:rsidRDefault="00000000" w:rsidRPr="00000000" w14:paraId="000000ED">
            <w:pPr>
              <w:widowControl w:val="0"/>
              <w:ind w:right="31"/>
              <w:jc w:val="both"/>
              <w:rPr/>
            </w:pPr>
            <w:r w:rsidDel="00000000" w:rsidR="00000000" w:rsidRPr="00000000">
              <w:rPr>
                <w:rtl w:val="0"/>
              </w:rPr>
            </w:r>
          </w:p>
          <w:p w:rsidR="00000000" w:rsidDel="00000000" w:rsidP="00000000" w:rsidRDefault="00000000" w:rsidRPr="00000000" w14:paraId="000000EE">
            <w:pPr>
              <w:jc w:val="both"/>
              <w:rPr>
                <w:color w:val="ff00ff"/>
              </w:rPr>
            </w:pPr>
            <w:r w:rsidDel="00000000" w:rsidR="00000000" w:rsidRPr="00000000">
              <w:rPr>
                <w:color w:val="ff00ff"/>
                <w:rtl w:val="0"/>
              </w:rPr>
              <w:t xml:space="preserve">Con ese fin se clasifica el tipo de masas en activas y pasivas. Las primeras se consideran turbas y las segundas audiencias o públicos. La característica principal de la turba, consiste en que todos los miembros están enfocados en la realización de la misma actividad o tienen el mismo comportamiento, siendo más difícil el control. Por esa razón, es importante designar un líder que pueda garantizar la activación de planes de evacuación en masa a través de gestos que lleven al cambio de comportamientos y garanticen la seguridad de las personas. </w:t>
            </w:r>
          </w:p>
          <w:p w:rsidR="00000000" w:rsidDel="00000000" w:rsidP="00000000" w:rsidRDefault="00000000" w:rsidRPr="00000000" w14:paraId="000000EF">
            <w:pPr>
              <w:jc w:val="both"/>
              <w:rPr/>
            </w:pPr>
            <w:sdt>
              <w:sdtPr>
                <w:tag w:val="goog_rdk_12"/>
              </w:sdtPr>
              <w:sdtContent>
                <w:commentRangeStart w:id="6"/>
              </w:sdtContent>
            </w:sdt>
            <w:r w:rsidDel="00000000" w:rsidR="00000000" w:rsidRPr="00000000">
              <w:rPr/>
              <w:drawing>
                <wp:inline distB="114300" distT="114300" distL="114300" distR="114300">
                  <wp:extent cx="3379973" cy="1464655"/>
                  <wp:effectExtent b="0" l="0" r="0" t="0"/>
                  <wp:docPr id="495"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3379973" cy="1464655"/>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Para las audiencias o públicos el manejo también requiere de líderes, pero por grupos o sectores. Teniendo en cuenta sus características como grupo social, están dispersos haciendo que el manejo sea más individualizado. Al igual que en la turba, la finalidad de los líderes es preservar la integridad física y psicológica de las personas a su cargo. Estos aspectos deberán ser contemplados en la logística y planeación de los eventos. </w:t>
            </w:r>
          </w:p>
          <w:p w:rsidR="00000000" w:rsidDel="00000000" w:rsidP="00000000" w:rsidRDefault="00000000" w:rsidRPr="00000000" w14:paraId="000000F1">
            <w:pPr>
              <w:jc w:val="both"/>
              <w:rPr/>
            </w:pPr>
            <w:sdt>
              <w:sdtPr>
                <w:tag w:val="goog_rdk_13"/>
              </w:sdtPr>
              <w:sdtContent>
                <w:commentRangeStart w:id="7"/>
              </w:sdtContent>
            </w:sdt>
            <w:r w:rsidDel="00000000" w:rsidR="00000000" w:rsidRPr="00000000">
              <w:rPr/>
              <w:drawing>
                <wp:inline distB="114300" distT="114300" distL="114300" distR="114300">
                  <wp:extent cx="3905300" cy="2121880"/>
                  <wp:effectExtent b="0" l="0" r="0" t="0"/>
                  <wp:docPr id="496"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905300" cy="2121880"/>
                          </a:xfrm>
                          <a:prstGeom prst="rect"/>
                          <a:ln/>
                        </pic:spPr>
                      </pic:pic>
                    </a:graphicData>
                  </a:graphic>
                </wp:inline>
              </w:drawing>
            </w:r>
            <w:commentRangeEnd w:id="7"/>
            <w:r w:rsidDel="00000000" w:rsidR="00000000" w:rsidRPr="00000000">
              <w:commentReference w:id="7"/>
            </w:r>
            <w:r w:rsidDel="00000000" w:rsidR="00000000" w:rsidRPr="00000000">
              <w:rPr>
                <w:rtl w:val="0"/>
              </w:rPr>
            </w:r>
          </w:p>
        </w:tc>
      </w:tr>
    </w:tbl>
    <w:p w:rsidR="00000000" w:rsidDel="00000000" w:rsidP="00000000" w:rsidRDefault="00000000" w:rsidRPr="00000000" w14:paraId="000000F2">
      <w:pPr>
        <w:spacing w:line="240" w:lineRule="auto"/>
        <w:jc w:val="both"/>
        <w:rPr>
          <w:b w:val="1"/>
        </w:rPr>
      </w:pPr>
      <w:r w:rsidDel="00000000" w:rsidR="00000000" w:rsidRPr="00000000">
        <w:rPr>
          <w:rtl w:val="0"/>
        </w:rPr>
      </w:r>
    </w:p>
    <w:p w:rsidR="00000000" w:rsidDel="00000000" w:rsidP="00000000" w:rsidRDefault="00000000" w:rsidRPr="00000000" w14:paraId="000000F3">
      <w:pPr>
        <w:spacing w:after="120" w:line="240" w:lineRule="auto"/>
        <w:jc w:val="both"/>
        <w:rPr>
          <w:b w:val="1"/>
        </w:rPr>
      </w:pPr>
      <w:r w:rsidDel="00000000" w:rsidR="00000000" w:rsidRPr="00000000">
        <w:rPr>
          <w:b w:val="1"/>
          <w:rtl w:val="0"/>
        </w:rPr>
        <w:t xml:space="preserve">2. Amenazas y vulnerabilidades </w:t>
      </w:r>
    </w:p>
    <w:p w:rsidR="00000000" w:rsidDel="00000000" w:rsidP="00000000" w:rsidRDefault="00000000" w:rsidRPr="00000000" w14:paraId="000000F4">
      <w:pPr>
        <w:spacing w:line="240" w:lineRule="auto"/>
        <w:jc w:val="both"/>
        <w:rPr>
          <w:b w:val="1"/>
        </w:rPr>
      </w:pPr>
      <w:r w:rsidDel="00000000" w:rsidR="00000000" w:rsidRPr="00000000">
        <w:rPr>
          <w:rtl w:val="0"/>
        </w:rPr>
      </w:r>
    </w:p>
    <w:tbl>
      <w:tblPr>
        <w:tblStyle w:val="Table13"/>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5">
            <w:pPr>
              <w:keepNext w:val="1"/>
              <w:keepLines w:val="1"/>
              <w:pBdr>
                <w:top w:space="0" w:sz="0" w:val="nil"/>
                <w:left w:space="0" w:sz="0" w:val="nil"/>
                <w:bottom w:space="0" w:sz="0" w:val="nil"/>
                <w:right w:space="0" w:sz="0" w:val="nil"/>
                <w:between w:space="0" w:sz="0" w:val="nil"/>
              </w:pBdr>
              <w:spacing w:after="120" w:before="400" w:lineRule="auto"/>
              <w:jc w:val="both"/>
              <w:rPr>
                <w:color w:val="000000"/>
              </w:rPr>
            </w:pPr>
            <w:bookmarkStart w:colFirst="0" w:colLast="0" w:name="_heading=h.krrgyiw9lgac" w:id="7"/>
            <w:bookmarkEnd w:id="7"/>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F6">
            <w:pPr>
              <w:widowControl w:val="0"/>
              <w:jc w:val="both"/>
              <w:rPr>
                <w:color w:val="ff00ff"/>
              </w:rPr>
            </w:pPr>
            <w:r w:rsidDel="00000000" w:rsidR="00000000" w:rsidRPr="00000000">
              <w:rPr>
                <w:color w:val="ff00ff"/>
                <w:rtl w:val="0"/>
              </w:rPr>
              <w:t xml:space="preserve">Otros conceptos claves que debe diferenciar y conocer a fondo, son amenaza y vulnerabilidad.  Las amenazas hacen referencia a aquellas situaciones o peligros ya sean de origen natural, antrópico o socio naturales que pueden dar lugar a una emergencia, siendo probable la ocurrencia de un desastre. Para ello, es importante identificar de manera oportuna la vulnerabilidad de los recursos, las personas y los sistemas o procesos.</w:t>
            </w:r>
          </w:p>
          <w:p w:rsidR="00000000" w:rsidDel="00000000" w:rsidP="00000000" w:rsidRDefault="00000000" w:rsidRPr="00000000" w14:paraId="000000F7">
            <w:pPr>
              <w:widowControl w:val="0"/>
              <w:jc w:val="both"/>
              <w:rPr>
                <w:color w:val="ff00ff"/>
              </w:rPr>
            </w:pPr>
            <w:r w:rsidDel="00000000" w:rsidR="00000000" w:rsidRPr="00000000">
              <w:rPr>
                <w:rtl w:val="0"/>
              </w:rPr>
            </w:r>
          </w:p>
          <w:p w:rsidR="00000000" w:rsidDel="00000000" w:rsidP="00000000" w:rsidRDefault="00000000" w:rsidRPr="00000000" w14:paraId="000000F8">
            <w:pPr>
              <w:widowControl w:val="0"/>
              <w:ind w:right="47"/>
              <w:jc w:val="both"/>
              <w:rPr/>
            </w:pPr>
            <w:r w:rsidDel="00000000" w:rsidR="00000000" w:rsidRPr="00000000">
              <w:rPr>
                <w:color w:val="ff00ff"/>
                <w:rtl w:val="0"/>
              </w:rPr>
              <w:t xml:space="preserve">Amenaza: De acuerdo con el marco legal vigente para Colombia, se define amenaza como el “peligro latente de que un evento físico de origen natural</w:t>
            </w:r>
            <w:r w:rsidDel="00000000" w:rsidR="00000000" w:rsidRPr="00000000">
              <w:rPr>
                <w:color w:val="ff0000"/>
                <w:rtl w:val="0"/>
              </w:rPr>
              <w:t xml:space="preserve">, </w:t>
            </w:r>
            <w:r w:rsidDel="00000000" w:rsidR="00000000" w:rsidRPr="00000000">
              <w:rPr>
                <w:rtl w:val="0"/>
              </w:rPr>
              <w:t xml:space="preserve">causado, o inducido por la acción humana de manera accidental, se presente con una severidad suficiente para causar pérdida de vidas, lesiones u otros impactos en la salud, así como también daños y pérdidas en los bienes, la infraestructura, los medios de sustento, la prestación de servicios y los recursos ambientales (Ley 1523, 2012, art. 4, núm.. 3).  </w:t>
            </w:r>
          </w:p>
          <w:p w:rsidR="00000000" w:rsidDel="00000000" w:rsidP="00000000" w:rsidRDefault="00000000" w:rsidRPr="00000000" w14:paraId="000000F9">
            <w:pPr>
              <w:widowControl w:val="0"/>
              <w:ind w:right="47"/>
              <w:jc w:val="both"/>
              <w:rPr/>
            </w:pPr>
            <w:sdt>
              <w:sdtPr>
                <w:tag w:val="goog_rdk_14"/>
              </w:sdtPr>
              <w:sdtContent>
                <w:commentRangeStart w:id="8"/>
              </w:sdtContent>
            </w:sdt>
            <w:r w:rsidDel="00000000" w:rsidR="00000000" w:rsidRPr="00000000">
              <w:rPr/>
              <w:drawing>
                <wp:inline distB="114300" distT="114300" distL="114300" distR="114300">
                  <wp:extent cx="1752839" cy="1598005"/>
                  <wp:effectExtent b="0" l="0" r="0" t="0"/>
                  <wp:docPr id="497"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1752839" cy="159800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FA">
            <w:pPr>
              <w:widowControl w:val="0"/>
              <w:ind w:right="47"/>
              <w:jc w:val="both"/>
              <w:rPr/>
            </w:pPr>
            <w:r w:rsidDel="00000000" w:rsidR="00000000" w:rsidRPr="00000000">
              <w:rPr>
                <w:rtl w:val="0"/>
              </w:rPr>
            </w:r>
          </w:p>
        </w:tc>
      </w:tr>
    </w:tbl>
    <w:p w:rsidR="00000000" w:rsidDel="00000000" w:rsidP="00000000" w:rsidRDefault="00000000" w:rsidRPr="00000000" w14:paraId="000000FB">
      <w:pPr>
        <w:widowControl w:val="0"/>
        <w:spacing w:line="240" w:lineRule="auto"/>
        <w:ind w:right="-804"/>
        <w:jc w:val="both"/>
        <w:rPr/>
      </w:pPr>
      <w:r w:rsidDel="00000000" w:rsidR="00000000" w:rsidRPr="00000000">
        <w:rPr>
          <w:rtl w:val="0"/>
        </w:rPr>
      </w:r>
    </w:p>
    <w:tbl>
      <w:tblPr>
        <w:tblStyle w:val="Table1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C">
            <w:pPr>
              <w:widowControl w:val="0"/>
              <w:jc w:val="both"/>
              <w:rPr>
                <w:b w:val="1"/>
              </w:rPr>
            </w:pPr>
            <w:bookmarkStart w:colFirst="0" w:colLast="0" w:name="_heading=h.1y810tw" w:id="8"/>
            <w:bookmarkEnd w:id="8"/>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D">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pjv8j2y3o7b7" w:id="9"/>
            <w:bookmarkEnd w:id="9"/>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jc w:val="both"/>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ind w:right="47"/>
              <w:jc w:val="both"/>
              <w:rPr/>
            </w:pPr>
            <w:r w:rsidDel="00000000" w:rsidR="00000000" w:rsidRPr="00000000">
              <w:rPr>
                <w:rtl w:val="0"/>
              </w:rPr>
              <w:t xml:space="preserve">Las amenazas pueden ser: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0">
            <w:pPr>
              <w:widowControl w:val="0"/>
              <w:jc w:val="both"/>
              <w:rPr/>
            </w:pPr>
            <w:r w:rsidDel="00000000" w:rsidR="00000000" w:rsidRPr="00000000">
              <w:rPr>
                <w:rtl w:val="0"/>
              </w:rPr>
            </w:r>
          </w:p>
          <w:p w:rsidR="00000000" w:rsidDel="00000000" w:rsidP="00000000" w:rsidRDefault="00000000" w:rsidRPr="00000000" w14:paraId="00000101">
            <w:pPr>
              <w:widowControl w:val="0"/>
              <w:jc w:val="both"/>
              <w:rPr/>
            </w:pPr>
            <w:r w:rsidDel="00000000" w:rsidR="00000000" w:rsidRPr="00000000">
              <w:rPr/>
              <w:drawing>
                <wp:inline distB="0" distT="0" distL="0" distR="0">
                  <wp:extent cx="2144078" cy="1429385"/>
                  <wp:effectExtent b="0" l="0" r="0" t="0"/>
                  <wp:docPr id="498" name="image52.jpg"/>
                  <a:graphic>
                    <a:graphicData uri="http://schemas.openxmlformats.org/drawingml/2006/picture">
                      <pic:pic>
                        <pic:nvPicPr>
                          <pic:cNvPr id="0" name="image52.jpg"/>
                          <pic:cNvPicPr preferRelativeResize="0"/>
                        </pic:nvPicPr>
                        <pic:blipFill>
                          <a:blip r:embed="rId26"/>
                          <a:srcRect b="0" l="0" r="0" t="0"/>
                          <a:stretch>
                            <a:fillRect/>
                          </a:stretch>
                        </pic:blipFill>
                        <pic:spPr>
                          <a:xfrm>
                            <a:off x="0" y="0"/>
                            <a:ext cx="2144078" cy="142938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4">
            <w:pPr>
              <w:widowControl w:val="0"/>
              <w:jc w:val="both"/>
              <w:rPr/>
            </w:pPr>
            <w:r w:rsidDel="00000000" w:rsidR="00000000" w:rsidRPr="00000000">
              <w:rPr>
                <w:rtl w:val="0"/>
              </w:rPr>
              <w:t xml:space="preserve">Posibles: Son aquellos eventos que no se han manifestado, pero que pueden llegar a presentarse si las condiciones ambientales y los comportamientos humanos desencadenan su materialización. Se identifican con el color verde. Por ejemplo, en una zona sin antecedentes de terremotos, pero sí con alta sismicidad, es posible la ocurrencia de un terremoto.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6">
            <w:pPr>
              <w:widowControl w:val="0"/>
              <w:jc w:val="both"/>
              <w:rPr/>
            </w:pPr>
            <w:r w:rsidDel="00000000" w:rsidR="00000000" w:rsidRPr="00000000">
              <w:rPr>
                <w:rtl w:val="0"/>
              </w:rPr>
              <w:t xml:space="preserve">Probables: Son eventos de los que existen manifestaciones o evidencia científica que nos indica que pueden llegar a materializarse. Este tipo de amenazas se identifican con color amarillo. Por ejemplo, una construcción cerca de una ladera puede generar remoción de tierra en masa.  </w:t>
            </w:r>
          </w:p>
          <w:p w:rsidR="00000000" w:rsidDel="00000000" w:rsidP="00000000" w:rsidRDefault="00000000" w:rsidRPr="00000000" w14:paraId="00000107">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9">
            <w:pPr>
              <w:widowControl w:val="0"/>
              <w:jc w:val="both"/>
              <w:rPr/>
            </w:pPr>
            <w:r w:rsidDel="00000000" w:rsidR="00000000" w:rsidRPr="00000000">
              <w:rPr>
                <w:rtl w:val="0"/>
              </w:rPr>
              <w:t xml:space="preserve">Inminentes: Fenómenos esperados que tienen altas posibilidades de materializarse. Se identifican con el color rojo. Por ejemplo, si al hacer seguimiento a las condiciones atmosféricas el Instituto de Hidrología, Meteorología y Estudios Ambientales (IDEAM) anuncia posibles tormentas eléctricas, es algo de lo que se tiene evidencia científica y que podría materializarse. </w:t>
            </w:r>
          </w:p>
        </w:tc>
      </w:tr>
    </w:tbl>
    <w:p w:rsidR="00000000" w:rsidDel="00000000" w:rsidP="00000000" w:rsidRDefault="00000000" w:rsidRPr="00000000" w14:paraId="0000010B">
      <w:pPr>
        <w:spacing w:line="240" w:lineRule="auto"/>
        <w:ind w:left="426" w:firstLine="0"/>
        <w:jc w:val="both"/>
        <w:rPr>
          <w:b w:val="1"/>
          <w:color w:val="7f7f7f"/>
        </w:rPr>
      </w:pPr>
      <w:r w:rsidDel="00000000" w:rsidR="00000000" w:rsidRPr="00000000">
        <w:rPr>
          <w:rtl w:val="0"/>
        </w:rPr>
      </w:r>
    </w:p>
    <w:p w:rsidR="00000000" w:rsidDel="00000000" w:rsidP="00000000" w:rsidRDefault="00000000" w:rsidRPr="00000000" w14:paraId="0000010C">
      <w:pPr>
        <w:spacing w:line="240" w:lineRule="auto"/>
        <w:ind w:left="426" w:firstLine="0"/>
        <w:jc w:val="both"/>
        <w:rPr>
          <w:b w:val="1"/>
          <w:color w:val="7f7f7f"/>
        </w:rPr>
      </w:pPr>
      <w:r w:rsidDel="00000000" w:rsidR="00000000" w:rsidRPr="00000000">
        <w:rPr>
          <w:rtl w:val="0"/>
        </w:rPr>
      </w:r>
    </w:p>
    <w:p w:rsidR="00000000" w:rsidDel="00000000" w:rsidP="00000000" w:rsidRDefault="00000000" w:rsidRPr="00000000" w14:paraId="0000010D">
      <w:pPr>
        <w:spacing w:line="240" w:lineRule="auto"/>
        <w:ind w:left="426" w:firstLine="0"/>
        <w:jc w:val="both"/>
        <w:rPr>
          <w:b w:val="1"/>
          <w:color w:val="7f7f7f"/>
        </w:rPr>
      </w:pPr>
      <w:r w:rsidDel="00000000" w:rsidR="00000000" w:rsidRPr="00000000">
        <w:rPr>
          <w:rtl w:val="0"/>
        </w:rPr>
      </w:r>
    </w:p>
    <w:p w:rsidR="00000000" w:rsidDel="00000000" w:rsidP="00000000" w:rsidRDefault="00000000" w:rsidRPr="00000000" w14:paraId="0000010E">
      <w:pPr>
        <w:spacing w:line="240" w:lineRule="auto"/>
        <w:ind w:left="426" w:firstLine="0"/>
        <w:jc w:val="both"/>
        <w:rPr>
          <w:b w:val="1"/>
          <w:color w:val="7f7f7f"/>
        </w:rPr>
      </w:pPr>
      <w:r w:rsidDel="00000000" w:rsidR="00000000" w:rsidRPr="00000000">
        <w:rPr>
          <w:rtl w:val="0"/>
        </w:rPr>
      </w:r>
    </w:p>
    <w:tbl>
      <w:tblPr>
        <w:tblStyle w:val="Table15"/>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F">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l2lgixxqxcd1" w:id="10"/>
            <w:bookmarkEnd w:id="10"/>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10">
            <w:pPr>
              <w:widowControl w:val="0"/>
              <w:spacing w:before="240" w:lineRule="auto"/>
              <w:jc w:val="both"/>
              <w:rPr>
                <w:i w:val="1"/>
                <w:color w:val="bfbfbf"/>
              </w:rPr>
            </w:pPr>
            <w:r w:rsidDel="00000000" w:rsidR="00000000" w:rsidRPr="00000000">
              <w:rPr>
                <w:rtl w:val="0"/>
              </w:rPr>
              <w:t xml:space="preserve">De acuerdo con la UNGRD, en el país se deberán identificar las amenazas clasificadas según su origen en tres tipos: naturales, antrópicas y socio naturales.</w:t>
            </w:r>
            <w:r w:rsidDel="00000000" w:rsidR="00000000" w:rsidRPr="00000000">
              <w:rPr>
                <w:rtl w:val="0"/>
              </w:rPr>
            </w:r>
          </w:p>
        </w:tc>
      </w:tr>
    </w:tbl>
    <w:p w:rsidR="00000000" w:rsidDel="00000000" w:rsidP="00000000" w:rsidRDefault="00000000" w:rsidRPr="00000000" w14:paraId="00000111">
      <w:pPr>
        <w:spacing w:line="240" w:lineRule="auto"/>
        <w:jc w:val="both"/>
        <w:rPr>
          <w:b w:val="1"/>
        </w:rPr>
      </w:pPr>
      <w:r w:rsidDel="00000000" w:rsidR="00000000" w:rsidRPr="00000000">
        <w:rPr>
          <w:rtl w:val="0"/>
        </w:rPr>
      </w:r>
    </w:p>
    <w:tbl>
      <w:tblPr>
        <w:tblStyle w:val="Table1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2">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3">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49x2ik5" w:id="11"/>
            <w:bookmarkEnd w:id="11"/>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5">
            <w:pPr>
              <w:widowControl w:val="0"/>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6">
            <w:pPr>
              <w:widowControl w:val="0"/>
              <w:spacing w:before="240" w:lineRule="auto"/>
              <w:jc w:val="both"/>
              <w:rPr/>
            </w:pPr>
            <w:r w:rsidDel="00000000" w:rsidR="00000000" w:rsidRPr="00000000">
              <w:rPr>
                <w:rtl w:val="0"/>
              </w:rPr>
              <w:t xml:space="preserve">A continuación, se estudiarán los conceptos y características de cada una de ellas.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8">
            <w:pPr>
              <w:widowControl w:val="0"/>
              <w:jc w:val="both"/>
              <w:rPr>
                <w:color w:val="ff00ff"/>
              </w:rPr>
            </w:pPr>
            <w:r w:rsidDel="00000000" w:rsidR="00000000" w:rsidRPr="00000000">
              <w:rPr>
                <w:color w:val="ff00ff"/>
                <w:rtl w:val="0"/>
              </w:rPr>
              <w:t xml:space="preserve">Las</w:t>
            </w:r>
            <w:r w:rsidDel="00000000" w:rsidR="00000000" w:rsidRPr="00000000">
              <w:rPr>
                <w:b w:val="1"/>
                <w:color w:val="ff00ff"/>
                <w:rtl w:val="0"/>
              </w:rPr>
              <w:t xml:space="preserve"> amenazas naturales, </w:t>
            </w:r>
            <w:r w:rsidDel="00000000" w:rsidR="00000000" w:rsidRPr="00000000">
              <w:rPr>
                <w:color w:val="ff00ff"/>
                <w:rtl w:val="0"/>
              </w:rPr>
              <w:t xml:space="preserve">como su nombre lo indica, están relacionadas con las condiciones atmosféricas, biológicas y del ambiente, cuyo origen está asociado a los cambios climáticos y a procesos naturales de la tierra relacionados con cambios en su geología, en la atmósfera o aparición de enfermedades o infestaciones que pueden llegar a afectar el desarrollo normal de un evento. De acuerdo con esta subclasificación, las amenazas naturales pueden ser, entre otras: </w:t>
            </w:r>
          </w:p>
          <w:p w:rsidR="00000000" w:rsidDel="00000000" w:rsidP="00000000" w:rsidRDefault="00000000" w:rsidRPr="00000000" w14:paraId="00000119">
            <w:pPr>
              <w:widowControl w:val="0"/>
              <w:numPr>
                <w:ilvl w:val="0"/>
                <w:numId w:val="1"/>
              </w:numPr>
              <w:ind w:left="780" w:hanging="360"/>
              <w:jc w:val="both"/>
              <w:rPr/>
            </w:pPr>
            <w:r w:rsidDel="00000000" w:rsidR="00000000" w:rsidRPr="00000000">
              <w:rPr>
                <w:rtl w:val="0"/>
              </w:rPr>
              <w:t xml:space="preserve">Tsunamis</w:t>
            </w:r>
          </w:p>
          <w:p w:rsidR="00000000" w:rsidDel="00000000" w:rsidP="00000000" w:rsidRDefault="00000000" w:rsidRPr="00000000" w14:paraId="0000011A">
            <w:pPr>
              <w:widowControl w:val="0"/>
              <w:numPr>
                <w:ilvl w:val="0"/>
                <w:numId w:val="1"/>
              </w:numPr>
              <w:ind w:left="780" w:hanging="360"/>
              <w:jc w:val="both"/>
              <w:rPr/>
            </w:pPr>
            <w:r w:rsidDel="00000000" w:rsidR="00000000" w:rsidRPr="00000000">
              <w:rPr>
                <w:rtl w:val="0"/>
              </w:rPr>
              <w:t xml:space="preserve">Terremotos</w:t>
            </w:r>
          </w:p>
          <w:p w:rsidR="00000000" w:rsidDel="00000000" w:rsidP="00000000" w:rsidRDefault="00000000" w:rsidRPr="00000000" w14:paraId="0000011B">
            <w:pPr>
              <w:widowControl w:val="0"/>
              <w:numPr>
                <w:ilvl w:val="0"/>
                <w:numId w:val="1"/>
              </w:numPr>
              <w:ind w:left="780" w:hanging="360"/>
              <w:jc w:val="both"/>
              <w:rPr/>
            </w:pPr>
            <w:r w:rsidDel="00000000" w:rsidR="00000000" w:rsidRPr="00000000">
              <w:rPr>
                <w:rtl w:val="0"/>
              </w:rPr>
              <w:t xml:space="preserve">Erupciones volcánicas</w:t>
            </w:r>
          </w:p>
          <w:p w:rsidR="00000000" w:rsidDel="00000000" w:rsidP="00000000" w:rsidRDefault="00000000" w:rsidRPr="00000000" w14:paraId="0000011C">
            <w:pPr>
              <w:widowControl w:val="0"/>
              <w:numPr>
                <w:ilvl w:val="0"/>
                <w:numId w:val="1"/>
              </w:numPr>
              <w:ind w:left="780" w:hanging="360"/>
              <w:jc w:val="both"/>
              <w:rPr/>
            </w:pPr>
            <w:r w:rsidDel="00000000" w:rsidR="00000000" w:rsidRPr="00000000">
              <w:rPr>
                <w:rtl w:val="0"/>
              </w:rPr>
              <w:t xml:space="preserve">Tormentas eléctricas </w:t>
            </w:r>
          </w:p>
          <w:p w:rsidR="00000000" w:rsidDel="00000000" w:rsidP="00000000" w:rsidRDefault="00000000" w:rsidRPr="00000000" w14:paraId="0000011D">
            <w:pPr>
              <w:widowControl w:val="0"/>
              <w:jc w:val="both"/>
              <w:rPr/>
            </w:pPr>
            <w:r w:rsidDel="00000000" w:rsidR="00000000" w:rsidRPr="00000000">
              <w:rPr>
                <w:rtl w:val="0"/>
              </w:rPr>
            </w:r>
          </w:p>
          <w:p w:rsidR="00000000" w:rsidDel="00000000" w:rsidP="00000000" w:rsidRDefault="00000000" w:rsidRPr="00000000" w14:paraId="0000011E">
            <w:pPr>
              <w:widowControl w:val="0"/>
              <w:jc w:val="both"/>
              <w:rPr>
                <w:b w:val="1"/>
              </w:rPr>
            </w:pPr>
            <w:r w:rsidDel="00000000" w:rsidR="00000000" w:rsidRPr="00000000">
              <w:rPr>
                <w:rtl w:val="0"/>
              </w:rPr>
              <w:t xml:space="preserve">Para identificar las amenazas naturales que pueden llegar a afectar el desarrollo normal de cualquier actividad económica, se deberá tener en cuenta la ubicación geográfica de la organización, su cercanía con afluentes hídricos, formaciones volcánicas y demás aspectos que a criterio del evaluador puedan desencadenar una amenaza de origen natural.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jc w:val="both"/>
              <w:rPr/>
            </w:pPr>
            <w:r w:rsidDel="00000000" w:rsidR="00000000" w:rsidRPr="00000000">
              <w:rPr/>
              <w:drawing>
                <wp:inline distB="0" distT="0" distL="0" distR="0">
                  <wp:extent cx="2195952" cy="926195"/>
                  <wp:effectExtent b="0" l="0" r="0" t="0"/>
                  <wp:docPr id="499" name="image53.jpg"/>
                  <a:graphic>
                    <a:graphicData uri="http://schemas.openxmlformats.org/drawingml/2006/picture">
                      <pic:pic>
                        <pic:nvPicPr>
                          <pic:cNvPr id="0" name="image53.jpg"/>
                          <pic:cNvPicPr preferRelativeResize="0"/>
                        </pic:nvPicPr>
                        <pic:blipFill>
                          <a:blip r:embed="rId27"/>
                          <a:srcRect b="0" l="0" r="0" t="0"/>
                          <a:stretch>
                            <a:fillRect/>
                          </a:stretch>
                        </pic:blipFill>
                        <pic:spPr>
                          <a:xfrm>
                            <a:off x="0" y="0"/>
                            <a:ext cx="2195952" cy="92619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jc w:val="both"/>
              <w:rPr/>
            </w:pPr>
            <w:r w:rsidDel="00000000" w:rsidR="00000000" w:rsidRPr="00000000">
              <w:rPr>
                <w:rtl w:val="0"/>
              </w:rPr>
            </w:r>
          </w:p>
          <w:p w:rsidR="00000000" w:rsidDel="00000000" w:rsidP="00000000" w:rsidRDefault="00000000" w:rsidRPr="00000000" w14:paraId="00000122">
            <w:pPr>
              <w:widowControl w:val="0"/>
              <w:jc w:val="both"/>
              <w:rPr>
                <w:color w:val="666666"/>
              </w:rPr>
            </w:pPr>
            <w:r w:rsidDel="00000000" w:rsidR="00000000" w:rsidRPr="00000000">
              <w:rPr>
                <w:b w:val="1"/>
                <w:rtl w:val="0"/>
              </w:rPr>
              <w:t xml:space="preserve">Imagen</w:t>
            </w:r>
            <w:r w:rsidDel="00000000" w:rsidR="00000000" w:rsidRPr="00000000">
              <w:rPr>
                <w:rtl w:val="0"/>
              </w:rPr>
              <w:t xml:space="preserve"> </w:t>
            </w:r>
            <w:r w:rsidDel="00000000" w:rsidR="00000000" w:rsidRPr="00000000">
              <w:rPr>
                <w:color w:val="666666"/>
                <w:rtl w:val="0"/>
              </w:rPr>
              <w:t xml:space="preserve">623800_i4</w:t>
            </w:r>
          </w:p>
          <w:p w:rsidR="00000000" w:rsidDel="00000000" w:rsidP="00000000" w:rsidRDefault="00000000" w:rsidRPr="00000000" w14:paraId="00000123">
            <w:pPr>
              <w:widowControl w:val="0"/>
              <w:rPr>
                <w:color w:val="666666"/>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4">
            <w:pPr>
              <w:widowControl w:val="0"/>
              <w:jc w:val="both"/>
              <w:rPr>
                <w:b w:val="1"/>
              </w:rPr>
            </w:pPr>
            <w:r w:rsidDel="00000000" w:rsidR="00000000" w:rsidRPr="00000000">
              <w:rPr>
                <w:rtl w:val="0"/>
              </w:rPr>
              <w:t xml:space="preserve">Las</w:t>
            </w:r>
            <w:r w:rsidDel="00000000" w:rsidR="00000000" w:rsidRPr="00000000">
              <w:rPr>
                <w:b w:val="1"/>
                <w:rtl w:val="0"/>
              </w:rPr>
              <w:t xml:space="preserve"> amenazas antrópicas </w:t>
            </w:r>
            <w:r w:rsidDel="00000000" w:rsidR="00000000" w:rsidRPr="00000000">
              <w:rPr>
                <w:rtl w:val="0"/>
              </w:rPr>
              <w:t xml:space="preserve">están relacionadas con los peligros asociados al desarrollo de las diferentes actividades económicas para la producción de bienes o servicios. Surgen por fallas en sistemas y procesos que pueden generar afectaciones locativas, al medio ambiente y a terceros, afectando la salud y la integridad de las personas y la continuidad del negocio. Algunos ejemplos son: </w:t>
            </w:r>
            <w:r w:rsidDel="00000000" w:rsidR="00000000" w:rsidRPr="00000000">
              <w:rPr>
                <w:rtl w:val="0"/>
              </w:rPr>
            </w:r>
          </w:p>
          <w:p w:rsidR="00000000" w:rsidDel="00000000" w:rsidP="00000000" w:rsidRDefault="00000000" w:rsidRPr="00000000" w14:paraId="00000125">
            <w:pPr>
              <w:widowControl w:val="0"/>
              <w:numPr>
                <w:ilvl w:val="0"/>
                <w:numId w:val="4"/>
              </w:numPr>
              <w:ind w:left="720" w:hanging="360"/>
              <w:jc w:val="both"/>
              <w:rPr>
                <w:color w:val="ff00ff"/>
              </w:rPr>
            </w:pPr>
            <w:r w:rsidDel="00000000" w:rsidR="00000000" w:rsidRPr="00000000">
              <w:rPr>
                <w:color w:val="ff00ff"/>
                <w:rtl w:val="0"/>
              </w:rPr>
              <w:t xml:space="preserve">Colapso estructural.</w:t>
            </w:r>
          </w:p>
          <w:p w:rsidR="00000000" w:rsidDel="00000000" w:rsidP="00000000" w:rsidRDefault="00000000" w:rsidRPr="00000000" w14:paraId="00000126">
            <w:pPr>
              <w:widowControl w:val="0"/>
              <w:numPr>
                <w:ilvl w:val="0"/>
                <w:numId w:val="4"/>
              </w:numPr>
              <w:ind w:left="720" w:hanging="360"/>
              <w:jc w:val="both"/>
              <w:rPr>
                <w:color w:val="ff00ff"/>
              </w:rPr>
            </w:pPr>
            <w:r w:rsidDel="00000000" w:rsidR="00000000" w:rsidRPr="00000000">
              <w:rPr>
                <w:color w:val="ff00ff"/>
                <w:rtl w:val="0"/>
              </w:rPr>
              <w:t xml:space="preserve">Incendio. </w:t>
            </w:r>
          </w:p>
          <w:p w:rsidR="00000000" w:rsidDel="00000000" w:rsidP="00000000" w:rsidRDefault="00000000" w:rsidRPr="00000000" w14:paraId="00000127">
            <w:pPr>
              <w:widowControl w:val="0"/>
              <w:numPr>
                <w:ilvl w:val="0"/>
                <w:numId w:val="4"/>
              </w:numPr>
              <w:ind w:left="720" w:hanging="360"/>
              <w:jc w:val="both"/>
              <w:rPr>
                <w:color w:val="ff00ff"/>
              </w:rPr>
            </w:pPr>
            <w:r w:rsidDel="00000000" w:rsidR="00000000" w:rsidRPr="00000000">
              <w:rPr>
                <w:color w:val="ff00ff"/>
                <w:rtl w:val="0"/>
              </w:rPr>
              <w:t xml:space="preserve">Explosiones. </w:t>
            </w:r>
          </w:p>
          <w:p w:rsidR="00000000" w:rsidDel="00000000" w:rsidP="00000000" w:rsidRDefault="00000000" w:rsidRPr="00000000" w14:paraId="00000128">
            <w:pPr>
              <w:widowControl w:val="0"/>
              <w:numPr>
                <w:ilvl w:val="0"/>
                <w:numId w:val="4"/>
              </w:numPr>
              <w:ind w:left="720" w:hanging="360"/>
              <w:jc w:val="both"/>
              <w:rPr>
                <w:color w:val="ff00ff"/>
              </w:rPr>
            </w:pPr>
            <w:r w:rsidDel="00000000" w:rsidR="00000000" w:rsidRPr="00000000">
              <w:rPr>
                <w:color w:val="ff00ff"/>
                <w:rtl w:val="0"/>
              </w:rPr>
              <w:t xml:space="preserve">Delitos informáticos. </w:t>
            </w:r>
          </w:p>
          <w:p w:rsidR="00000000" w:rsidDel="00000000" w:rsidP="00000000" w:rsidRDefault="00000000" w:rsidRPr="00000000" w14:paraId="00000129">
            <w:pPr>
              <w:widowControl w:val="0"/>
              <w:numPr>
                <w:ilvl w:val="0"/>
                <w:numId w:val="4"/>
              </w:numPr>
              <w:ind w:left="720" w:hanging="360"/>
              <w:jc w:val="both"/>
              <w:rPr>
                <w:color w:val="ff00ff"/>
              </w:rPr>
            </w:pPr>
            <w:r w:rsidDel="00000000" w:rsidR="00000000" w:rsidRPr="00000000">
              <w:rPr>
                <w:color w:val="ff00ff"/>
                <w:rtl w:val="0"/>
              </w:rPr>
              <w:t xml:space="preserve">Derrame de sustancias químicas. </w:t>
            </w:r>
          </w:p>
          <w:p w:rsidR="00000000" w:rsidDel="00000000" w:rsidP="00000000" w:rsidRDefault="00000000" w:rsidRPr="00000000" w14:paraId="0000012A">
            <w:pPr>
              <w:widowControl w:val="0"/>
              <w:numPr>
                <w:ilvl w:val="0"/>
                <w:numId w:val="4"/>
              </w:numPr>
              <w:ind w:left="720" w:hanging="360"/>
              <w:jc w:val="both"/>
              <w:rPr>
                <w:color w:val="ff00ff"/>
              </w:rPr>
            </w:pPr>
            <w:r w:rsidDel="00000000" w:rsidR="00000000" w:rsidRPr="00000000">
              <w:rPr>
                <w:color w:val="ff00ff"/>
                <w:rtl w:val="0"/>
              </w:rPr>
              <w:t xml:space="preserve">Derrame de biológicos o radioactivos. </w:t>
            </w:r>
          </w:p>
          <w:p w:rsidR="00000000" w:rsidDel="00000000" w:rsidP="00000000" w:rsidRDefault="00000000" w:rsidRPr="00000000" w14:paraId="0000012B">
            <w:pPr>
              <w:widowControl w:val="0"/>
              <w:numPr>
                <w:ilvl w:val="0"/>
                <w:numId w:val="4"/>
              </w:numPr>
              <w:ind w:left="720" w:hanging="360"/>
              <w:jc w:val="both"/>
              <w:rPr>
                <w:color w:val="ff00ff"/>
              </w:rPr>
            </w:pPr>
            <w:r w:rsidDel="00000000" w:rsidR="00000000" w:rsidRPr="00000000">
              <w:rPr>
                <w:color w:val="ff00ff"/>
                <w:rtl w:val="0"/>
              </w:rPr>
              <w:t xml:space="preserve">Fugas de gases o sustancias tóxicas, entre otros. </w:t>
            </w:r>
          </w:p>
          <w:p w:rsidR="00000000" w:rsidDel="00000000" w:rsidP="00000000" w:rsidRDefault="00000000" w:rsidRPr="00000000" w14:paraId="0000012C">
            <w:pPr>
              <w:widowControl w:val="0"/>
              <w:jc w:val="both"/>
              <w:rPr>
                <w:b w:val="1"/>
                <w:color w:val="ff00ff"/>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jc w:val="both"/>
              <w:rPr/>
            </w:pPr>
            <w:r w:rsidDel="00000000" w:rsidR="00000000" w:rsidRPr="00000000">
              <w:rPr/>
              <w:drawing>
                <wp:inline distB="114300" distT="114300" distL="114300" distR="114300">
                  <wp:extent cx="1881368" cy="1940905"/>
                  <wp:effectExtent b="0" l="0" r="0" t="0"/>
                  <wp:docPr id="500"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1881368" cy="194090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623800_i5</w:t>
            </w:r>
          </w:p>
          <w:p w:rsidR="00000000" w:rsidDel="00000000" w:rsidP="00000000" w:rsidRDefault="00000000" w:rsidRPr="00000000" w14:paraId="00000130">
            <w:pPr>
              <w:widowControl w:val="0"/>
              <w:rPr>
                <w:b w:val="1"/>
                <w:color w:val="666666"/>
              </w:rPr>
            </w:pPr>
            <w:r w:rsidDel="00000000" w:rsidR="00000000" w:rsidRPr="00000000">
              <w:rPr>
                <w:rtl w:val="0"/>
              </w:rPr>
            </w:r>
          </w:p>
        </w:tc>
      </w:tr>
      <w:tr>
        <w:trPr>
          <w:cantSplit w:val="0"/>
          <w:trHeight w:val="39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1">
            <w:pPr>
              <w:widowControl w:val="0"/>
              <w:jc w:val="both"/>
              <w:rPr>
                <w:b w:val="1"/>
              </w:rPr>
            </w:pPr>
            <w:r w:rsidDel="00000000" w:rsidR="00000000" w:rsidRPr="00000000">
              <w:rPr>
                <w:rtl w:val="0"/>
              </w:rPr>
              <w:t xml:space="preserve">Las </w:t>
            </w:r>
            <w:r w:rsidDel="00000000" w:rsidR="00000000" w:rsidRPr="00000000">
              <w:rPr>
                <w:b w:val="1"/>
                <w:rtl w:val="0"/>
              </w:rPr>
              <w:t xml:space="preserve">amenazas socio naturales </w:t>
            </w:r>
            <w:r w:rsidDel="00000000" w:rsidR="00000000" w:rsidRPr="00000000">
              <w:rPr>
                <w:rtl w:val="0"/>
              </w:rPr>
              <w:t xml:space="preserve">son aquellas relacionadas con fenómenos de tipo biológico o físico químico, asociados a los cambios ambientales por la intervención de los seres humanos en los ecosistemas. Por ejemplo:  </w:t>
            </w: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widowControl w:val="0"/>
              <w:numPr>
                <w:ilvl w:val="0"/>
                <w:numId w:val="6"/>
              </w:numPr>
              <w:ind w:left="720" w:hanging="360"/>
              <w:jc w:val="both"/>
              <w:rPr>
                <w:color w:val="ff00ff"/>
              </w:rPr>
            </w:pPr>
            <w:r w:rsidDel="00000000" w:rsidR="00000000" w:rsidRPr="00000000">
              <w:rPr>
                <w:color w:val="ff00ff"/>
                <w:rtl w:val="0"/>
              </w:rPr>
              <w:t xml:space="preserve">Pandemias. </w:t>
            </w:r>
          </w:p>
          <w:p w:rsidR="00000000" w:rsidDel="00000000" w:rsidP="00000000" w:rsidRDefault="00000000" w:rsidRPr="00000000" w14:paraId="00000134">
            <w:pPr>
              <w:widowControl w:val="0"/>
              <w:numPr>
                <w:ilvl w:val="0"/>
                <w:numId w:val="6"/>
              </w:numPr>
              <w:ind w:left="720" w:hanging="360"/>
              <w:jc w:val="both"/>
              <w:rPr>
                <w:color w:val="ff00ff"/>
              </w:rPr>
            </w:pPr>
            <w:r w:rsidDel="00000000" w:rsidR="00000000" w:rsidRPr="00000000">
              <w:rPr>
                <w:color w:val="ff00ff"/>
                <w:rtl w:val="0"/>
              </w:rPr>
              <w:t xml:space="preserve">Remociones en masa.</w:t>
            </w:r>
          </w:p>
          <w:p w:rsidR="00000000" w:rsidDel="00000000" w:rsidP="00000000" w:rsidRDefault="00000000" w:rsidRPr="00000000" w14:paraId="00000135">
            <w:pPr>
              <w:widowControl w:val="0"/>
              <w:numPr>
                <w:ilvl w:val="0"/>
                <w:numId w:val="6"/>
              </w:numPr>
              <w:ind w:left="720" w:hanging="360"/>
              <w:jc w:val="both"/>
              <w:rPr>
                <w:color w:val="ff00ff"/>
              </w:rPr>
            </w:pPr>
            <w:r w:rsidDel="00000000" w:rsidR="00000000" w:rsidRPr="00000000">
              <w:rPr>
                <w:color w:val="ff00ff"/>
                <w:rtl w:val="0"/>
              </w:rPr>
              <w:t xml:space="preserve">Avenidas torrenciales.</w:t>
            </w:r>
          </w:p>
          <w:p w:rsidR="00000000" w:rsidDel="00000000" w:rsidP="00000000" w:rsidRDefault="00000000" w:rsidRPr="00000000" w14:paraId="00000136">
            <w:pPr>
              <w:widowControl w:val="0"/>
              <w:numPr>
                <w:ilvl w:val="0"/>
                <w:numId w:val="6"/>
              </w:numPr>
              <w:ind w:left="720" w:hanging="360"/>
              <w:jc w:val="both"/>
              <w:rPr>
                <w:color w:val="ff00ff"/>
              </w:rPr>
            </w:pPr>
            <w:r w:rsidDel="00000000" w:rsidR="00000000" w:rsidRPr="00000000">
              <w:rPr>
                <w:color w:val="ff00ff"/>
                <w:rtl w:val="0"/>
              </w:rPr>
              <w:t xml:space="preserve">Inundaciones. </w:t>
            </w:r>
          </w:p>
          <w:p w:rsidR="00000000" w:rsidDel="00000000" w:rsidP="00000000" w:rsidRDefault="00000000" w:rsidRPr="00000000" w14:paraId="00000137">
            <w:pPr>
              <w:widowControl w:val="0"/>
              <w:numPr>
                <w:ilvl w:val="0"/>
                <w:numId w:val="6"/>
              </w:numPr>
              <w:ind w:left="720" w:hanging="360"/>
              <w:jc w:val="both"/>
              <w:rPr>
                <w:color w:val="ff00ff"/>
              </w:rPr>
            </w:pPr>
            <w:r w:rsidDel="00000000" w:rsidR="00000000" w:rsidRPr="00000000">
              <w:rPr>
                <w:color w:val="ff00ff"/>
                <w:rtl w:val="0"/>
              </w:rPr>
              <w:t xml:space="preserve">Incendios forestales.</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jc w:val="both"/>
              <w:rPr/>
            </w:pPr>
            <w:r w:rsidDel="00000000" w:rsidR="00000000" w:rsidRPr="00000000">
              <w:rPr/>
              <w:drawing>
                <wp:inline distB="114300" distT="114300" distL="114300" distR="114300">
                  <wp:extent cx="3449003" cy="1651737"/>
                  <wp:effectExtent b="0" l="0" r="0" t="0"/>
                  <wp:docPr id="46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449003" cy="165173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623800_i6</w:t>
            </w:r>
          </w:p>
          <w:p w:rsidR="00000000" w:rsidDel="00000000" w:rsidP="00000000" w:rsidRDefault="00000000" w:rsidRPr="00000000" w14:paraId="0000013B">
            <w:pPr>
              <w:widowControl w:val="0"/>
              <w:jc w:val="both"/>
              <w:rPr>
                <w:b w:val="1"/>
                <w:color w:val="666666"/>
              </w:rPr>
            </w:pPr>
            <w:r w:rsidDel="00000000" w:rsidR="00000000" w:rsidRPr="00000000">
              <w:rPr>
                <w:rtl w:val="0"/>
              </w:rPr>
            </w:r>
          </w:p>
        </w:tc>
      </w:tr>
    </w:tbl>
    <w:p w:rsidR="00000000" w:rsidDel="00000000" w:rsidP="00000000" w:rsidRDefault="00000000" w:rsidRPr="00000000" w14:paraId="0000013C">
      <w:pPr>
        <w:spacing w:line="240" w:lineRule="auto"/>
        <w:ind w:left="426" w:firstLine="0"/>
        <w:jc w:val="both"/>
        <w:rPr>
          <w:b w:val="1"/>
          <w:color w:val="7f7f7f"/>
        </w:rPr>
      </w:pPr>
      <w:r w:rsidDel="00000000" w:rsidR="00000000" w:rsidRPr="00000000">
        <w:rPr>
          <w:rtl w:val="0"/>
        </w:rPr>
      </w:r>
    </w:p>
    <w:tbl>
      <w:tblPr>
        <w:tblStyle w:val="Table17"/>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D">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5gksbafdkoyh" w:id="12"/>
            <w:bookmarkEnd w:id="12"/>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3E">
            <w:pPr>
              <w:jc w:val="both"/>
              <w:rPr>
                <w:i w:val="1"/>
                <w:color w:val="bfbfbf"/>
              </w:rPr>
            </w:pPr>
            <w:r w:rsidDel="00000000" w:rsidR="00000000" w:rsidRPr="00000000">
              <w:rPr>
                <w:rtl w:val="0"/>
              </w:rPr>
              <w:t xml:space="preserve">Por su parte, la </w:t>
            </w:r>
            <w:r w:rsidDel="00000000" w:rsidR="00000000" w:rsidRPr="00000000">
              <w:rPr>
                <w:b w:val="1"/>
                <w:rtl w:val="0"/>
              </w:rPr>
              <w:t xml:space="preserve">vulnerabilidad</w:t>
            </w:r>
            <w:r w:rsidDel="00000000" w:rsidR="00000000" w:rsidRPr="00000000">
              <w:rPr>
                <w:rtl w:val="0"/>
              </w:rPr>
              <w:t xml:space="preserve">, hace referencia a las condiciones físicas, económicas, culturales y sociales que afectan la respuesta de un individuo o un grupo de individuos ante la materialización de una amenaza que puede afectar las condiciones de salud y el entorno del individuo o grupo social, por cambios en su hábitat, economía y demás aspectos habituales de su condición, generando respuestas diversas dependiendo de la capacidad de adaptación y manejo de recursos que se tenga. </w:t>
            </w:r>
            <w:r w:rsidDel="00000000" w:rsidR="00000000" w:rsidRPr="00000000">
              <w:rPr>
                <w:rtl w:val="0"/>
              </w:rPr>
            </w:r>
          </w:p>
        </w:tc>
      </w:tr>
    </w:tbl>
    <w:p w:rsidR="00000000" w:rsidDel="00000000" w:rsidP="00000000" w:rsidRDefault="00000000" w:rsidRPr="00000000" w14:paraId="0000013F">
      <w:pPr>
        <w:spacing w:line="240" w:lineRule="auto"/>
        <w:jc w:val="both"/>
        <w:rPr/>
      </w:pPr>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40">
            <w:pPr>
              <w:widowControl w:val="0"/>
              <w:jc w:val="both"/>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1">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2p2csry" w:id="13"/>
            <w:bookmarkEnd w:id="13"/>
            <w:r w:rsidDel="00000000" w:rsidR="00000000" w:rsidRPr="00000000">
              <w:rPr>
                <w:color w:val="000000"/>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jc w:val="both"/>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jc w:val="both"/>
              <w:rPr/>
            </w:pPr>
            <w:r w:rsidDel="00000000" w:rsidR="00000000" w:rsidRPr="00000000">
              <w:rPr>
                <w:rtl w:val="0"/>
              </w:rPr>
              <w:t xml:space="preserve">El grado de vulnerabilidad depende de los factores de riesgo existentes en el entorno y de los recursos con los que se cuente para afrontarlos. Para determinar el nivel de vulnerabilidad, se debe analizar de manera independiente, así:</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4">
            <w:pPr>
              <w:widowControl w:val="0"/>
              <w:jc w:val="both"/>
              <w:rPr/>
            </w:pPr>
            <w:r w:rsidDel="00000000" w:rsidR="00000000" w:rsidRPr="00000000">
              <w:rPr/>
              <w:drawing>
                <wp:inline distB="114300" distT="114300" distL="114300" distR="114300">
                  <wp:extent cx="1267093" cy="1371890"/>
                  <wp:effectExtent b="0" l="0" r="0" t="0"/>
                  <wp:docPr id="46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267093" cy="137189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45">
            <w:pPr>
              <w:widowControl w:val="0"/>
              <w:rPr>
                <w:b w:val="1"/>
                <w:color w:val="666666"/>
              </w:rPr>
            </w:pPr>
            <w:r w:rsidDel="00000000" w:rsidR="00000000" w:rsidRPr="00000000">
              <w:rPr>
                <w:b w:val="1"/>
                <w:rtl w:val="0"/>
              </w:rPr>
              <w:t xml:space="preserve">Imagen:</w:t>
            </w:r>
            <w:r w:rsidDel="00000000" w:rsidR="00000000" w:rsidRPr="00000000">
              <w:rPr>
                <w:b w:val="1"/>
                <w:color w:val="666666"/>
                <w:rtl w:val="0"/>
              </w:rPr>
              <w:t xml:space="preserve">623800_i7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jc w:val="both"/>
              <w:rPr>
                <w:b w:val="1"/>
                <w:color w:val="666666"/>
              </w:rPr>
            </w:pPr>
            <w:r w:rsidDel="00000000" w:rsidR="00000000" w:rsidRPr="00000000">
              <w:rPr>
                <w:b w:val="1"/>
                <w:rtl w:val="0"/>
              </w:rPr>
              <w:t xml:space="preserve">Ícono alusivo o representativo de la información</w:t>
            </w:r>
            <w:hyperlink r:id="rId31">
              <w:r w:rsidDel="00000000" w:rsidR="00000000" w:rsidRPr="00000000">
                <w:rPr>
                  <w:u w:val="single"/>
                </w:rPr>
                <w:drawing>
                  <wp:inline distB="0" distT="0" distL="0" distR="0">
                    <wp:extent cx="2472921" cy="1569301"/>
                    <wp:effectExtent b="0" l="0" r="0" t="0"/>
                    <wp:docPr id="470" name="image27.jpg"/>
                    <a:graphic>
                      <a:graphicData uri="http://schemas.openxmlformats.org/drawingml/2006/picture">
                        <pic:pic>
                          <pic:nvPicPr>
                            <pic:cNvPr id="0" name="image27.jpg"/>
                            <pic:cNvPicPr preferRelativeResize="0"/>
                          </pic:nvPicPr>
                          <pic:blipFill>
                            <a:blip r:embed="rId32"/>
                            <a:srcRect b="0" l="0" r="0" t="0"/>
                            <a:stretch>
                              <a:fillRect/>
                            </a:stretch>
                          </pic:blipFill>
                          <pic:spPr>
                            <a:xfrm>
                              <a:off x="0" y="0"/>
                              <a:ext cx="2472921" cy="1569301"/>
                            </a:xfrm>
                            <a:prstGeom prst="rect"/>
                            <a:ln/>
                          </pic:spPr>
                        </pic:pic>
                      </a:graphicData>
                    </a:graphic>
                  </wp:inline>
                </w:drawing>
              </w:r>
            </w:hyperlink>
            <w:r w:rsidDel="00000000" w:rsidR="00000000" w:rsidRPr="00000000">
              <w:rPr>
                <w:b w:val="1"/>
                <w:rtl w:val="0"/>
              </w:rPr>
              <w:t xml:space="preserve">Imagen: </w:t>
            </w:r>
            <w:r w:rsidDel="00000000" w:rsidR="00000000" w:rsidRPr="00000000">
              <w:rPr>
                <w:b w:val="1"/>
                <w:color w:val="666666"/>
                <w:rtl w:val="0"/>
              </w:rPr>
              <w:t xml:space="preserve">623800_i8</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jc w:val="both"/>
              <w:rPr>
                <w:color w:val="ff00ff"/>
              </w:rPr>
            </w:pPr>
            <w:r w:rsidDel="00000000" w:rsidR="00000000" w:rsidRPr="00000000">
              <w:rPr>
                <w:rtl w:val="0"/>
              </w:rPr>
              <w:t xml:space="preserve">La </w:t>
            </w:r>
            <w:r w:rsidDel="00000000" w:rsidR="00000000" w:rsidRPr="00000000">
              <w:rPr>
                <w:b w:val="1"/>
                <w:rtl w:val="0"/>
              </w:rPr>
              <w:t xml:space="preserve">vulnerabilidad en los sistemas o procesos:</w:t>
            </w:r>
            <w:r w:rsidDel="00000000" w:rsidR="00000000" w:rsidRPr="00000000">
              <w:rPr>
                <w:rtl w:val="0"/>
              </w:rPr>
              <w:t xml:space="preserve"> </w:t>
            </w:r>
            <w:r w:rsidDel="00000000" w:rsidR="00000000" w:rsidRPr="00000000">
              <w:rPr>
                <w:color w:val="ff00ff"/>
                <w:rtl w:val="0"/>
              </w:rPr>
              <w:t xml:space="preserve">Para la valoración de riesgos es muy importante identificar la vulnerabilidad en los sistemas y procesos, además se debe identificar la respuesta que la organización tenga frente a los  recursos, tales como: servicios públicos, sistemas alternos de agua, energía, comunicaciones y como desde antes de que un posible evento se manifieste, se pueden identificar medidas de rehabilitación para garantizar la continuidad del negocio y las acciones que contribuyan a una recuperación rápida y eficiente ante la emergencia.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widowControl w:val="0"/>
              <w:jc w:val="both"/>
              <w:rPr/>
            </w:pPr>
            <w:r w:rsidDel="00000000" w:rsidR="00000000" w:rsidRPr="00000000">
              <w:rPr/>
              <w:drawing>
                <wp:inline distB="114300" distT="114300" distL="114300" distR="114300">
                  <wp:extent cx="2828925" cy="1739900"/>
                  <wp:effectExtent b="0" l="0" r="0" t="0"/>
                  <wp:docPr id="47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82892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623800_i9</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jc w:val="both"/>
              <w:rPr>
                <w:color w:val="ff00ff"/>
              </w:rPr>
            </w:pPr>
            <w:r w:rsidDel="00000000" w:rsidR="00000000" w:rsidRPr="00000000">
              <w:rPr>
                <w:rtl w:val="0"/>
              </w:rPr>
              <w:t xml:space="preserve">La </w:t>
            </w:r>
            <w:r w:rsidDel="00000000" w:rsidR="00000000" w:rsidRPr="00000000">
              <w:rPr>
                <w:b w:val="1"/>
                <w:rtl w:val="0"/>
              </w:rPr>
              <w:t xml:space="preserve">vulnerabilidad de las personas</w:t>
            </w:r>
            <w:r w:rsidDel="00000000" w:rsidR="00000000" w:rsidRPr="00000000">
              <w:rPr>
                <w:b w:val="1"/>
                <w:color w:val="ff0000"/>
                <w:rtl w:val="0"/>
              </w:rPr>
              <w:t xml:space="preserve">:</w:t>
            </w:r>
            <w:r w:rsidDel="00000000" w:rsidR="00000000" w:rsidRPr="00000000">
              <w:rPr>
                <w:color w:val="ff00ff"/>
                <w:rtl w:val="0"/>
              </w:rPr>
              <w:t xml:space="preserve"> Es evaluada a partir de la capacitación y entrenamiento para la atención de emergencias y  gestión de la organización en cuanto a la documentación de planes de emergencia y contingencia, convenios de ayuda mutua establecidos y condiciones de seguridad, como personal fijo y flotante dentro de las instalaciones.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widowControl w:val="0"/>
              <w:jc w:val="both"/>
              <w:rPr/>
            </w:pPr>
            <w:r w:rsidDel="00000000" w:rsidR="00000000" w:rsidRPr="00000000">
              <w:rPr/>
              <w:drawing>
                <wp:inline distB="114300" distT="114300" distL="114300" distR="114300">
                  <wp:extent cx="2172653" cy="2245806"/>
                  <wp:effectExtent b="0" l="0" r="0" t="0"/>
                  <wp:docPr id="472"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172653" cy="2245806"/>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623800_i10</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jc w:val="both"/>
              <w:rPr>
                <w:color w:val="ff00ff"/>
              </w:rPr>
            </w:pPr>
            <w:r w:rsidDel="00000000" w:rsidR="00000000" w:rsidRPr="00000000">
              <w:rPr>
                <w:color w:val="ff00ff"/>
                <w:rtl w:val="0"/>
              </w:rPr>
              <w:t xml:space="preserve">El nivel de</w:t>
            </w:r>
            <w:r w:rsidDel="00000000" w:rsidR="00000000" w:rsidRPr="00000000">
              <w:rPr>
                <w:b w:val="1"/>
                <w:color w:val="ff00ff"/>
                <w:rtl w:val="0"/>
              </w:rPr>
              <w:t xml:space="preserve"> vulnerabilidad de los recursos </w:t>
            </w:r>
            <w:r w:rsidDel="00000000" w:rsidR="00000000" w:rsidRPr="00000000">
              <w:rPr>
                <w:color w:val="ff00ff"/>
                <w:rtl w:val="0"/>
              </w:rPr>
              <w:t xml:space="preserve">se determina mediante un inventario de los elementos con los que cuenta la organización para atender una emergencia en caso de su posible materialización, de manera que pueda atender oportunamente la situación de peligro. Se deben considerar los recursos logísticos tales como señalización, condiciones de las vías de evacuación e infraestructura y equipos como sistemas de detección de humo y alarmas que permitan monitorear la amenaza. </w:t>
            </w:r>
          </w:p>
        </w:tc>
      </w:tr>
    </w:tbl>
    <w:p w:rsidR="00000000" w:rsidDel="00000000" w:rsidP="00000000" w:rsidRDefault="00000000" w:rsidRPr="00000000" w14:paraId="0000014F">
      <w:pPr>
        <w:spacing w:line="240" w:lineRule="auto"/>
        <w:jc w:val="both"/>
        <w:rPr/>
      </w:pPr>
      <w:r w:rsidDel="00000000" w:rsidR="00000000" w:rsidRPr="00000000">
        <w:rPr>
          <w:rtl w:val="0"/>
        </w:rPr>
      </w:r>
    </w:p>
    <w:p w:rsidR="00000000" w:rsidDel="00000000" w:rsidP="00000000" w:rsidRDefault="00000000" w:rsidRPr="00000000" w14:paraId="00000150">
      <w:pPr>
        <w:spacing w:line="240" w:lineRule="auto"/>
        <w:jc w:val="both"/>
        <w:rPr/>
      </w:pPr>
      <w:r w:rsidDel="00000000" w:rsidR="00000000" w:rsidRPr="00000000">
        <w:rPr>
          <w:rtl w:val="0"/>
        </w:rPr>
      </w:r>
    </w:p>
    <w:p w:rsidR="00000000" w:rsidDel="00000000" w:rsidP="00000000" w:rsidRDefault="00000000" w:rsidRPr="00000000" w14:paraId="00000151">
      <w:pPr>
        <w:numPr>
          <w:ilvl w:val="0"/>
          <w:numId w:val="7"/>
        </w:numPr>
        <w:pBdr>
          <w:top w:space="0" w:sz="0" w:val="nil"/>
          <w:left w:space="0" w:sz="0" w:val="nil"/>
          <w:bottom w:space="0" w:sz="0" w:val="nil"/>
          <w:right w:space="0" w:sz="0" w:val="nil"/>
          <w:between w:space="0" w:sz="0" w:val="nil"/>
        </w:pBdr>
        <w:spacing w:line="240" w:lineRule="auto"/>
        <w:ind w:left="720" w:hanging="360"/>
        <w:jc w:val="both"/>
        <w:rPr>
          <w:b w:val="1"/>
        </w:rPr>
      </w:pPr>
      <w:r w:rsidDel="00000000" w:rsidR="00000000" w:rsidRPr="00000000">
        <w:rPr>
          <w:b w:val="1"/>
          <w:color w:val="000000"/>
          <w:rtl w:val="0"/>
        </w:rPr>
        <w:t xml:space="preserve">Sistemas de gestión del riesgo</w:t>
      </w:r>
      <w:r w:rsidDel="00000000" w:rsidR="00000000" w:rsidRPr="00000000">
        <w:rPr>
          <w:rtl w:val="0"/>
        </w:rPr>
      </w:r>
    </w:p>
    <w:p w:rsidR="00000000" w:rsidDel="00000000" w:rsidP="00000000" w:rsidRDefault="00000000" w:rsidRPr="00000000" w14:paraId="00000152">
      <w:pPr>
        <w:spacing w:line="240" w:lineRule="auto"/>
        <w:ind w:left="426" w:firstLine="0"/>
        <w:jc w:val="both"/>
        <w:rPr>
          <w:b w:val="1"/>
          <w:color w:val="7f7f7f"/>
        </w:rPr>
      </w:pPr>
      <w:r w:rsidDel="00000000" w:rsidR="00000000" w:rsidRPr="00000000">
        <w:rPr>
          <w:rtl w:val="0"/>
        </w:rPr>
      </w:r>
    </w:p>
    <w:tbl>
      <w:tblPr>
        <w:tblStyle w:val="Table19"/>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3">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2mvl8y06fek" w:id="14"/>
            <w:bookmarkEnd w:id="14"/>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54">
            <w:pPr>
              <w:widowControl w:val="0"/>
              <w:jc w:val="both"/>
              <w:rPr>
                <w:i w:val="1"/>
              </w:rPr>
            </w:pPr>
            <w:r w:rsidDel="00000000" w:rsidR="00000000" w:rsidRPr="00000000">
              <w:rPr>
                <w:rtl w:val="0"/>
              </w:rPr>
              <w:t xml:space="preserve">Una vez claros los conceptos necesarios, es hora de comprender para qué sirven los sistemas de gestión del riesgo.  El Gobierno nacional, a partir de los antecedentes históricos de desastres presentados en el país, ha venido ajustando la legislación para que a escala departamental, local y en las entidades e instituciones de orden público y privado se adopten medidas orientadas a la gestión oportuna de los riesgos y la minimización de los impactos negativos de estos en las poblaciones, garantizando así la salubridad y la seguridad de quienes se pueden ver vulnerados ante la materialización de las amenazas existentes en el territorio nacional.</w:t>
            </w:r>
            <w:r w:rsidDel="00000000" w:rsidR="00000000" w:rsidRPr="00000000">
              <w:rPr>
                <w:rtl w:val="0"/>
              </w:rPr>
            </w:r>
          </w:p>
        </w:tc>
      </w:tr>
    </w:tbl>
    <w:p w:rsidR="00000000" w:rsidDel="00000000" w:rsidP="00000000" w:rsidRDefault="00000000" w:rsidRPr="00000000" w14:paraId="00000155">
      <w:pPr>
        <w:spacing w:line="240" w:lineRule="auto"/>
        <w:rPr/>
      </w:pPr>
      <w:r w:rsidDel="00000000" w:rsidR="00000000" w:rsidRPr="00000000">
        <w:rPr>
          <w:rtl w:val="0"/>
        </w:rPr>
      </w:r>
    </w:p>
    <w:p w:rsidR="00000000" w:rsidDel="00000000" w:rsidP="00000000" w:rsidRDefault="00000000" w:rsidRPr="00000000" w14:paraId="00000156">
      <w:pPr>
        <w:numPr>
          <w:ilvl w:val="1"/>
          <w:numId w:val="7"/>
        </w:numPr>
        <w:pBdr>
          <w:top w:space="0" w:sz="0" w:val="nil"/>
          <w:left w:space="0" w:sz="0" w:val="nil"/>
          <w:bottom w:space="0" w:sz="0" w:val="nil"/>
          <w:right w:space="0" w:sz="0" w:val="nil"/>
          <w:between w:space="0" w:sz="0" w:val="nil"/>
        </w:pBdr>
        <w:spacing w:line="240" w:lineRule="auto"/>
        <w:ind w:left="644" w:hanging="360"/>
        <w:jc w:val="both"/>
        <w:rPr>
          <w:b w:val="1"/>
        </w:rPr>
      </w:pPr>
      <w:r w:rsidDel="00000000" w:rsidR="00000000" w:rsidRPr="00000000">
        <w:rPr>
          <w:b w:val="1"/>
          <w:color w:val="ff0000"/>
          <w:rtl w:val="0"/>
        </w:rPr>
        <w:t xml:space="preserve">Normativa local y nacional </w:t>
      </w:r>
    </w:p>
    <w:p w:rsidR="00000000" w:rsidDel="00000000" w:rsidP="00000000" w:rsidRDefault="00000000" w:rsidRPr="00000000" w14:paraId="00000157">
      <w:pPr>
        <w:spacing w:line="240" w:lineRule="auto"/>
        <w:jc w:val="both"/>
        <w:rPr>
          <w:b w:val="1"/>
          <w:color w:val="7f7f7f"/>
        </w:rPr>
      </w:pPr>
      <w:r w:rsidDel="00000000" w:rsidR="00000000" w:rsidRPr="00000000">
        <w:rPr>
          <w:rtl w:val="0"/>
        </w:rPr>
      </w:r>
    </w:p>
    <w:tbl>
      <w:tblPr>
        <w:tblStyle w:val="Table20"/>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8">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g6mg4em3q9q6" w:id="15"/>
            <w:bookmarkEnd w:id="15"/>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59">
            <w:pPr>
              <w:rPr>
                <w:i w:val="1"/>
                <w:color w:val="bfbfbf"/>
              </w:rPr>
            </w:pPr>
            <w:r w:rsidDel="00000000" w:rsidR="00000000" w:rsidRPr="00000000">
              <w:rPr>
                <w:rtl w:val="0"/>
              </w:rPr>
              <w:t xml:space="preserve">Con el fin de establecer normas y procedimientos claros para la prevención y atención de desastres, se han generado leyes y decretos que orientan y regulan estos procesos.</w:t>
            </w:r>
            <w:r w:rsidDel="00000000" w:rsidR="00000000" w:rsidRPr="00000000">
              <w:rPr>
                <w:i w:val="1"/>
                <w:rtl w:val="0"/>
              </w:rPr>
              <w:t xml:space="preserve"> </w:t>
            </w:r>
            <w:r w:rsidDel="00000000" w:rsidR="00000000" w:rsidRPr="00000000">
              <w:rPr>
                <w:rtl w:val="0"/>
              </w:rPr>
            </w:r>
          </w:p>
        </w:tc>
      </w:tr>
    </w:tbl>
    <w:p w:rsidR="00000000" w:rsidDel="00000000" w:rsidP="00000000" w:rsidRDefault="00000000" w:rsidRPr="00000000" w14:paraId="0000015A">
      <w:pPr>
        <w:spacing w:line="240" w:lineRule="auto"/>
        <w:rPr/>
      </w:pPr>
      <w:r w:rsidDel="00000000" w:rsidR="00000000" w:rsidRPr="00000000">
        <w:rPr>
          <w:rtl w:val="0"/>
        </w:rPr>
      </w:r>
    </w:p>
    <w:p w:rsidR="00000000" w:rsidDel="00000000" w:rsidP="00000000" w:rsidRDefault="00000000" w:rsidRPr="00000000" w14:paraId="0000015B">
      <w:pPr>
        <w:spacing w:line="240" w:lineRule="auto"/>
        <w:jc w:val="both"/>
        <w:rPr>
          <w:b w:val="1"/>
        </w:rPr>
      </w:pPr>
      <w:r w:rsidDel="00000000" w:rsidR="00000000" w:rsidRPr="00000000">
        <w:rPr>
          <w:rtl w:val="0"/>
        </w:rPr>
      </w:r>
    </w:p>
    <w:tbl>
      <w:tblPr>
        <w:tblStyle w:val="Table21"/>
        <w:tblW w:w="133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5745"/>
        <w:gridCol w:w="5520"/>
        <w:tblGridChange w:id="0">
          <w:tblGrid>
            <w:gridCol w:w="2115"/>
            <w:gridCol w:w="5745"/>
            <w:gridCol w:w="552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C">
            <w:pPr>
              <w:widowControl w:val="0"/>
              <w:ind w:right="-804"/>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D">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tyjcwt" w:id="16"/>
            <w:bookmarkEnd w:id="16"/>
            <w:r w:rsidDel="00000000" w:rsidR="00000000" w:rsidRPr="00000000">
              <w:rPr>
                <w:color w:val="000000"/>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ind w:right="-804"/>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60">
            <w:pPr>
              <w:widowControl w:val="0"/>
              <w:jc w:val="both"/>
              <w:rPr/>
            </w:pPr>
            <w:r w:rsidDel="00000000" w:rsidR="00000000" w:rsidRPr="00000000">
              <w:rPr>
                <w:rtl w:val="0"/>
              </w:rPr>
              <w:t xml:space="preserve">Dentro de la normativa sobre el tema se encuentran: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2">
            <w:pPr>
              <w:widowControl w:val="0"/>
              <w:ind w:right="-804"/>
              <w:jc w:val="both"/>
              <w:rPr>
                <w:b w:val="1"/>
              </w:rPr>
            </w:pPr>
            <w:r w:rsidDel="00000000" w:rsidR="00000000" w:rsidRPr="00000000">
              <w:rPr>
                <w:b w:val="1"/>
                <w:rtl w:val="0"/>
              </w:rPr>
              <w:t xml:space="preserve">1 de mayo de 1989</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jc w:val="both"/>
              <w:rPr/>
            </w:pPr>
            <w:r w:rsidDel="00000000" w:rsidR="00000000" w:rsidRPr="00000000">
              <w:rPr/>
              <w:drawing>
                <wp:inline distB="0" distT="0" distL="0" distR="0">
                  <wp:extent cx="1709391" cy="1332563"/>
                  <wp:effectExtent b="0" l="0" r="0" t="0"/>
                  <wp:docPr id="47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1709391" cy="133256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jc w:val="both"/>
              <w:rPr>
                <w:color w:val="666666"/>
              </w:rPr>
            </w:pPr>
            <w:r w:rsidDel="00000000" w:rsidR="00000000" w:rsidRPr="00000000">
              <w:rPr>
                <w:rtl w:val="0"/>
              </w:rPr>
              <w:t xml:space="preserve">Imagen:</w:t>
            </w:r>
            <w:r w:rsidDel="00000000" w:rsidR="00000000" w:rsidRPr="00000000">
              <w:rPr>
                <w:color w:val="666666"/>
                <w:rtl w:val="0"/>
              </w:rPr>
              <w:t xml:space="preserve">623800_i11</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jc w:val="both"/>
              <w:rPr>
                <w:highlight w:val="white"/>
              </w:rPr>
            </w:pPr>
            <w:r w:rsidDel="00000000" w:rsidR="00000000" w:rsidRPr="00000000">
              <w:rPr>
                <w:highlight w:val="white"/>
                <w:rtl w:val="0"/>
              </w:rPr>
              <w:t xml:space="preserve">Decreto 919 de 1989, “por el cual se organiza el Sistema Nacional para la Prevención y Atención de Desastres y se dictan otras disposiciones”.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widowControl w:val="0"/>
              <w:ind w:right="-804"/>
              <w:jc w:val="both"/>
              <w:rPr>
                <w:b w:val="1"/>
              </w:rPr>
            </w:pPr>
            <w:r w:rsidDel="00000000" w:rsidR="00000000" w:rsidRPr="00000000">
              <w:rPr>
                <w:b w:val="1"/>
                <w:rtl w:val="0"/>
              </w:rPr>
              <w:t xml:space="preserve">3 de noviembre de 2011 </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jc w:val="both"/>
              <w:rPr/>
            </w:pPr>
            <w:r w:rsidDel="00000000" w:rsidR="00000000" w:rsidRPr="00000000">
              <w:rPr/>
              <w:drawing>
                <wp:inline distB="0" distT="0" distL="0" distR="0">
                  <wp:extent cx="2693549" cy="1026505"/>
                  <wp:effectExtent b="0" l="0" r="0" t="0"/>
                  <wp:docPr descr="Unidad Nacional para la Gestión del Riesgo de Desastres" id="474" name="image31.png"/>
                  <a:graphic>
                    <a:graphicData uri="http://schemas.openxmlformats.org/drawingml/2006/picture">
                      <pic:pic>
                        <pic:nvPicPr>
                          <pic:cNvPr descr="Unidad Nacional para la Gestión del Riesgo de Desastres" id="0" name="image31.png"/>
                          <pic:cNvPicPr preferRelativeResize="0"/>
                        </pic:nvPicPr>
                        <pic:blipFill>
                          <a:blip r:embed="rId36"/>
                          <a:srcRect b="0" l="0" r="0" t="0"/>
                          <a:stretch>
                            <a:fillRect/>
                          </a:stretch>
                        </pic:blipFill>
                        <pic:spPr>
                          <a:xfrm>
                            <a:off x="0" y="0"/>
                            <a:ext cx="2693549" cy="102650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jc w:val="both"/>
              <w:rPr/>
            </w:pPr>
            <w:r w:rsidDel="00000000" w:rsidR="00000000" w:rsidRPr="00000000">
              <w:rPr>
                <w:rtl w:val="0"/>
              </w:rPr>
            </w:r>
          </w:p>
          <w:p w:rsidR="00000000" w:rsidDel="00000000" w:rsidP="00000000" w:rsidRDefault="00000000" w:rsidRPr="00000000" w14:paraId="00000169">
            <w:pPr>
              <w:widowControl w:val="0"/>
              <w:jc w:val="both"/>
              <w:rPr>
                <w:color w:val="666666"/>
              </w:rPr>
            </w:pPr>
            <w:r w:rsidDel="00000000" w:rsidR="00000000" w:rsidRPr="00000000">
              <w:rPr>
                <w:rtl w:val="0"/>
              </w:rPr>
              <w:t xml:space="preserve">Imagen:</w:t>
            </w:r>
            <w:r w:rsidDel="00000000" w:rsidR="00000000" w:rsidRPr="00000000">
              <w:rPr>
                <w:color w:val="666666"/>
                <w:rtl w:val="0"/>
              </w:rPr>
              <w:t xml:space="preserve">623800_i12</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jc w:val="both"/>
              <w:rPr>
                <w:highlight w:val="white"/>
              </w:rPr>
            </w:pPr>
            <w:r w:rsidDel="00000000" w:rsidR="00000000" w:rsidRPr="00000000">
              <w:rPr>
                <w:highlight w:val="white"/>
                <w:rtl w:val="0"/>
              </w:rPr>
              <w:t xml:space="preserve">Decreto 4147 de 2011, “por el cual se crea la Unidad Nacional para la Gestión del Riesgo de Desastres, se establece su objeto y estructura”.</w:t>
            </w:r>
          </w:p>
          <w:p w:rsidR="00000000" w:rsidDel="00000000" w:rsidP="00000000" w:rsidRDefault="00000000" w:rsidRPr="00000000" w14:paraId="0000016B">
            <w:pPr>
              <w:widowControl w:val="0"/>
              <w:jc w:val="both"/>
              <w:rPr>
                <w:highlight w:val="white"/>
              </w:rPr>
            </w:pPr>
            <w:r w:rsidDel="00000000" w:rsidR="00000000" w:rsidRPr="00000000">
              <w:rPr>
                <w:rtl w:val="0"/>
              </w:rPr>
            </w:r>
          </w:p>
          <w:p w:rsidR="00000000" w:rsidDel="00000000" w:rsidP="00000000" w:rsidRDefault="00000000" w:rsidRPr="00000000" w14:paraId="0000016C">
            <w:pPr>
              <w:widowControl w:val="0"/>
              <w:jc w:val="both"/>
              <w:rPr>
                <w:highlight w:val="white"/>
              </w:rPr>
            </w:pPr>
            <w:r w:rsidDel="00000000" w:rsidR="00000000" w:rsidRPr="00000000">
              <w:rPr>
                <w:highlight w:val="white"/>
                <w:rtl w:val="0"/>
              </w:rPr>
              <w:t xml:space="preserve">Esta unidad tiene como finalidad proponer acciones preventivas para la gestión de riesgos a escala nacional y local y articularse con los sistemas administrativos para el cumplimiento de sus funciones.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ind w:right="-804"/>
              <w:jc w:val="both"/>
              <w:rPr>
                <w:b w:val="1"/>
              </w:rPr>
            </w:pPr>
            <w:r w:rsidDel="00000000" w:rsidR="00000000" w:rsidRPr="00000000">
              <w:rPr>
                <w:b w:val="1"/>
                <w:rtl w:val="0"/>
              </w:rPr>
              <w:t xml:space="preserve">5 de enero de 2012</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434307</wp:posOffset>
                  </wp:positionH>
                  <wp:positionV relativeFrom="paragraph">
                    <wp:posOffset>611</wp:posOffset>
                  </wp:positionV>
                  <wp:extent cx="972503" cy="1634344"/>
                  <wp:effectExtent b="0" l="0" r="0" t="0"/>
                  <wp:wrapSquare wrapText="bothSides" distB="0" distT="0" distL="114300" distR="114300"/>
                  <wp:docPr descr="La Ley 1505 del 2012 en Colombia | TecnoAutos.com" id="467" name="image23.jpg"/>
                  <a:graphic>
                    <a:graphicData uri="http://schemas.openxmlformats.org/drawingml/2006/picture">
                      <pic:pic>
                        <pic:nvPicPr>
                          <pic:cNvPr descr="La Ley 1505 del 2012 en Colombia | TecnoAutos.com" id="0" name="image23.jpg"/>
                          <pic:cNvPicPr preferRelativeResize="0"/>
                        </pic:nvPicPr>
                        <pic:blipFill>
                          <a:blip r:embed="rId37"/>
                          <a:srcRect b="0" l="0" r="0" t="0"/>
                          <a:stretch>
                            <a:fillRect/>
                          </a:stretch>
                        </pic:blipFill>
                        <pic:spPr>
                          <a:xfrm>
                            <a:off x="0" y="0"/>
                            <a:ext cx="972503" cy="1634344"/>
                          </a:xfrm>
                          <a:prstGeom prst="rect"/>
                          <a:ln/>
                        </pic:spPr>
                      </pic:pic>
                    </a:graphicData>
                  </a:graphic>
                </wp:anchor>
              </w:drawing>
            </w:r>
          </w:p>
          <w:p w:rsidR="00000000" w:rsidDel="00000000" w:rsidP="00000000" w:rsidRDefault="00000000" w:rsidRPr="00000000" w14:paraId="0000016F">
            <w:pPr>
              <w:widowControl w:val="0"/>
              <w:jc w:val="both"/>
              <w:rPr>
                <w:b w:val="1"/>
              </w:rPr>
            </w:pPr>
            <w:r w:rsidDel="00000000" w:rsidR="00000000" w:rsidRPr="00000000">
              <w:rPr>
                <w:rtl w:val="0"/>
              </w:rPr>
            </w:r>
          </w:p>
          <w:p w:rsidR="00000000" w:rsidDel="00000000" w:rsidP="00000000" w:rsidRDefault="00000000" w:rsidRPr="00000000" w14:paraId="00000170">
            <w:pPr>
              <w:widowControl w:val="0"/>
              <w:jc w:val="both"/>
              <w:rPr>
                <w:b w:val="1"/>
              </w:rPr>
            </w:pPr>
            <w:r w:rsidDel="00000000" w:rsidR="00000000" w:rsidRPr="00000000">
              <w:rPr>
                <w:rtl w:val="0"/>
              </w:rPr>
            </w:r>
          </w:p>
          <w:p w:rsidR="00000000" w:rsidDel="00000000" w:rsidP="00000000" w:rsidRDefault="00000000" w:rsidRPr="00000000" w14:paraId="00000171">
            <w:pPr>
              <w:widowControl w:val="0"/>
              <w:jc w:val="both"/>
              <w:rPr>
                <w:b w:val="1"/>
              </w:rPr>
            </w:pPr>
            <w:r w:rsidDel="00000000" w:rsidR="00000000" w:rsidRPr="00000000">
              <w:rPr>
                <w:rtl w:val="0"/>
              </w:rPr>
            </w:r>
          </w:p>
          <w:p w:rsidR="00000000" w:rsidDel="00000000" w:rsidP="00000000" w:rsidRDefault="00000000" w:rsidRPr="00000000" w14:paraId="00000172">
            <w:pPr>
              <w:widowControl w:val="0"/>
              <w:jc w:val="both"/>
              <w:rPr>
                <w:b w:val="1"/>
              </w:rPr>
            </w:pPr>
            <w:r w:rsidDel="00000000" w:rsidR="00000000" w:rsidRPr="00000000">
              <w:rPr>
                <w:rtl w:val="0"/>
              </w:rPr>
            </w:r>
          </w:p>
          <w:p w:rsidR="00000000" w:rsidDel="00000000" w:rsidP="00000000" w:rsidRDefault="00000000" w:rsidRPr="00000000" w14:paraId="00000173">
            <w:pPr>
              <w:widowControl w:val="0"/>
              <w:jc w:val="both"/>
              <w:rPr>
                <w:b w:val="1"/>
              </w:rPr>
            </w:pPr>
            <w:r w:rsidDel="00000000" w:rsidR="00000000" w:rsidRPr="00000000">
              <w:rPr>
                <w:rtl w:val="0"/>
              </w:rPr>
            </w:r>
          </w:p>
          <w:p w:rsidR="00000000" w:rsidDel="00000000" w:rsidP="00000000" w:rsidRDefault="00000000" w:rsidRPr="00000000" w14:paraId="00000174">
            <w:pPr>
              <w:widowControl w:val="0"/>
              <w:jc w:val="both"/>
              <w:rPr/>
            </w:pPr>
            <w:r w:rsidDel="00000000" w:rsidR="00000000" w:rsidRPr="00000000">
              <w:rPr>
                <w:rtl w:val="0"/>
              </w:rPr>
            </w:r>
          </w:p>
          <w:p w:rsidR="00000000" w:rsidDel="00000000" w:rsidP="00000000" w:rsidRDefault="00000000" w:rsidRPr="00000000" w14:paraId="00000175">
            <w:pPr>
              <w:widowControl w:val="0"/>
              <w:jc w:val="both"/>
              <w:rPr/>
            </w:pPr>
            <w:r w:rsidDel="00000000" w:rsidR="00000000" w:rsidRPr="00000000">
              <w:rPr>
                <w:rtl w:val="0"/>
              </w:rPr>
            </w:r>
          </w:p>
          <w:p w:rsidR="00000000" w:rsidDel="00000000" w:rsidP="00000000" w:rsidRDefault="00000000" w:rsidRPr="00000000" w14:paraId="00000176">
            <w:pPr>
              <w:widowControl w:val="0"/>
              <w:jc w:val="both"/>
              <w:rPr/>
            </w:pPr>
            <w:r w:rsidDel="00000000" w:rsidR="00000000" w:rsidRPr="00000000">
              <w:rPr>
                <w:rtl w:val="0"/>
              </w:rPr>
            </w:r>
          </w:p>
          <w:p w:rsidR="00000000" w:rsidDel="00000000" w:rsidP="00000000" w:rsidRDefault="00000000" w:rsidRPr="00000000" w14:paraId="00000177">
            <w:pPr>
              <w:widowControl w:val="0"/>
              <w:jc w:val="both"/>
              <w:rPr/>
            </w:pPr>
            <w:r w:rsidDel="00000000" w:rsidR="00000000" w:rsidRPr="00000000">
              <w:rPr>
                <w:rtl w:val="0"/>
              </w:rPr>
            </w:r>
          </w:p>
          <w:p w:rsidR="00000000" w:rsidDel="00000000" w:rsidP="00000000" w:rsidRDefault="00000000" w:rsidRPr="00000000" w14:paraId="00000178">
            <w:pPr>
              <w:widowControl w:val="0"/>
              <w:jc w:val="both"/>
              <w:rPr>
                <w:color w:val="666666"/>
              </w:rPr>
            </w:pPr>
            <w:r w:rsidDel="00000000" w:rsidR="00000000" w:rsidRPr="00000000">
              <w:rPr>
                <w:rtl w:val="0"/>
              </w:rPr>
              <w:t xml:space="preserve">Imagen:</w:t>
            </w:r>
            <w:r w:rsidDel="00000000" w:rsidR="00000000" w:rsidRPr="00000000">
              <w:rPr>
                <w:color w:val="666666"/>
                <w:rtl w:val="0"/>
              </w:rPr>
              <w:t xml:space="preserve">623800_i13</w:t>
            </w:r>
          </w:p>
          <w:p w:rsidR="00000000" w:rsidDel="00000000" w:rsidP="00000000" w:rsidRDefault="00000000" w:rsidRPr="00000000" w14:paraId="00000179">
            <w:pPr>
              <w:widowControl w:val="0"/>
              <w:jc w:val="both"/>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jc w:val="both"/>
              <w:rPr/>
            </w:pPr>
            <w:r w:rsidDel="00000000" w:rsidR="00000000" w:rsidRPr="00000000">
              <w:rPr>
                <w:rtl w:val="0"/>
              </w:rPr>
              <w:t xml:space="preserve">Ley 1505 de 2012, “</w:t>
            </w:r>
            <w:r w:rsidDel="00000000" w:rsidR="00000000" w:rsidRPr="00000000">
              <w:rPr>
                <w:highlight w:val="white"/>
                <w:rtl w:val="0"/>
              </w:rPr>
              <w:t xml:space="preserve">por medio de la cual se crea el Subsistema Nacional de Voluntarios de Primera Respuesta y se otorgan estímulos a los voluntarios de la Defensa Civil, de los Cuerpos de Bomberos de Colombia y de la Cruz Roja Colombiana y se dictan otras disposiciones en materia de voluntariado en primera respuesta”.</w:t>
            </w:r>
            <w:r w:rsidDel="00000000" w:rsidR="00000000" w:rsidRPr="00000000">
              <w:rPr>
                <w:rtl w:val="0"/>
              </w:rPr>
            </w:r>
          </w:p>
          <w:p w:rsidR="00000000" w:rsidDel="00000000" w:rsidP="00000000" w:rsidRDefault="00000000" w:rsidRPr="00000000" w14:paraId="0000017B">
            <w:pPr>
              <w:widowControl w:val="0"/>
              <w:jc w:val="both"/>
              <w:rPr>
                <w:highlight w:val="white"/>
              </w:rPr>
            </w:pPr>
            <w:r w:rsidDel="00000000" w:rsidR="00000000" w:rsidRPr="00000000">
              <w:rPr>
                <w:rtl w:val="0"/>
              </w:rPr>
            </w:r>
          </w:p>
          <w:p w:rsidR="00000000" w:rsidDel="00000000" w:rsidP="00000000" w:rsidRDefault="00000000" w:rsidRPr="00000000" w14:paraId="0000017C">
            <w:pPr>
              <w:widowControl w:val="0"/>
              <w:jc w:val="both"/>
              <w:rPr/>
            </w:pPr>
            <w:r w:rsidDel="00000000" w:rsidR="00000000" w:rsidRPr="00000000">
              <w:rPr>
                <w:highlight w:val="white"/>
                <w:rtl w:val="0"/>
              </w:rPr>
              <w:t xml:space="preserve">El objetivo de esta ley es estimular y reconocer a los organismos de socorro voluntarios acreditados en el país para fortalecer su capacidad de respuesta ante emergencias.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ind w:right="-804"/>
              <w:jc w:val="both"/>
              <w:rPr>
                <w:b w:val="1"/>
              </w:rPr>
            </w:pPr>
            <w:r w:rsidDel="00000000" w:rsidR="00000000" w:rsidRPr="00000000">
              <w:rPr>
                <w:b w:val="1"/>
                <w:rtl w:val="0"/>
              </w:rPr>
              <w:t xml:space="preserve">24 de abril de 2012</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jc w:val="both"/>
              <w:rPr/>
            </w:pPr>
            <w:r w:rsidDel="00000000" w:rsidR="00000000" w:rsidRPr="00000000">
              <w:rPr/>
              <w:drawing>
                <wp:inline distB="0" distT="0" distL="0" distR="0">
                  <wp:extent cx="2210753" cy="1729080"/>
                  <wp:effectExtent b="0" l="0" r="0" t="0"/>
                  <wp:docPr id="47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2210753" cy="172908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jc w:val="both"/>
              <w:rPr/>
            </w:pPr>
            <w:r w:rsidDel="00000000" w:rsidR="00000000" w:rsidRPr="00000000">
              <w:rPr>
                <w:rtl w:val="0"/>
              </w:rPr>
            </w:r>
          </w:p>
          <w:p w:rsidR="00000000" w:rsidDel="00000000" w:rsidP="00000000" w:rsidRDefault="00000000" w:rsidRPr="00000000" w14:paraId="00000180">
            <w:pPr>
              <w:widowControl w:val="0"/>
              <w:jc w:val="both"/>
              <w:rPr>
                <w:color w:val="666666"/>
              </w:rPr>
            </w:pPr>
            <w:r w:rsidDel="00000000" w:rsidR="00000000" w:rsidRPr="00000000">
              <w:rPr>
                <w:rtl w:val="0"/>
              </w:rPr>
              <w:t xml:space="preserve">Imagen:</w:t>
            </w:r>
            <w:r w:rsidDel="00000000" w:rsidR="00000000" w:rsidRPr="00000000">
              <w:rPr>
                <w:color w:val="666666"/>
                <w:rtl w:val="0"/>
              </w:rPr>
              <w:t xml:space="preserve">623800_i14</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jc w:val="both"/>
              <w:rPr>
                <w:color w:val="ff00ff"/>
              </w:rPr>
            </w:pPr>
            <w:r w:rsidDel="00000000" w:rsidR="00000000" w:rsidRPr="00000000">
              <w:rPr>
                <w:color w:val="ff00ff"/>
                <w:rtl w:val="0"/>
              </w:rPr>
              <w:t xml:space="preserve">Ley 1523 de 2012, adopta la política nacional de gestión de riesgos de desastres y establece el Sistema Nacional de Gestión del Riesgo de Desastres para emitir regulaciones y normativas que permitan mitigar el riesgo y lograr un manejo adecuado de las emergencias cuando se presenten, replicando los lineamientos a todo el territorio. Para ello se crean en los departamentos los consejos de gestión de riesgo de desastres con sus comités y a escala local el consejo municipal de la gestión del riesgo de desastres con sus comités. </w:t>
            </w:r>
          </w:p>
          <w:p w:rsidR="00000000" w:rsidDel="00000000" w:rsidP="00000000" w:rsidRDefault="00000000" w:rsidRPr="00000000" w14:paraId="00000182">
            <w:pPr>
              <w:widowControl w:val="0"/>
              <w:jc w:val="both"/>
              <w:rPr>
                <w:color w:val="ff0000"/>
              </w:rPr>
            </w:pPr>
            <w:r w:rsidDel="00000000" w:rsidR="00000000" w:rsidRPr="00000000">
              <w:rPr>
                <w:rtl w:val="0"/>
              </w:rPr>
            </w:r>
          </w:p>
          <w:p w:rsidR="00000000" w:rsidDel="00000000" w:rsidP="00000000" w:rsidRDefault="00000000" w:rsidRPr="00000000" w14:paraId="00000183">
            <w:pPr>
              <w:widowControl w:val="0"/>
              <w:jc w:val="both"/>
              <w:rPr>
                <w:color w:val="ff0000"/>
              </w:rPr>
            </w:pPr>
            <w:r w:rsidDel="00000000" w:rsidR="00000000" w:rsidRPr="00000000">
              <w:rPr>
                <w:color w:val="ff00ff"/>
                <w:rtl w:val="0"/>
              </w:rPr>
              <w:t xml:space="preserve">Estas entidades están conformadas por instituciones públicas y privadas, así que  es responsabilidad de  gobernadores y alcaldes no solo intervenir sino ejecutar actividades de mitigación de los factores de riesgo que puedan llegar a afectar la salubridad y la seguridad de su jurisdicción.</w:t>
            </w:r>
            <w:r w:rsidDel="00000000" w:rsidR="00000000" w:rsidRPr="00000000">
              <w:rPr>
                <w:color w:val="ff0000"/>
                <w:rtl w:val="0"/>
              </w:rPr>
              <w:t xml:space="preserve"> </w:t>
            </w:r>
          </w:p>
          <w:p w:rsidR="00000000" w:rsidDel="00000000" w:rsidP="00000000" w:rsidRDefault="00000000" w:rsidRPr="00000000" w14:paraId="00000184">
            <w:pPr>
              <w:widowControl w:val="0"/>
              <w:jc w:val="both"/>
              <w:rPr>
                <w:b w:val="1"/>
              </w:rPr>
            </w:pPr>
            <w:r w:rsidDel="00000000" w:rsidR="00000000" w:rsidRPr="00000000">
              <w:rPr>
                <w:rtl w:val="0"/>
              </w:rPr>
            </w:r>
          </w:p>
        </w:tc>
      </w:tr>
    </w:tbl>
    <w:p w:rsidR="00000000" w:rsidDel="00000000" w:rsidP="00000000" w:rsidRDefault="00000000" w:rsidRPr="00000000" w14:paraId="00000185">
      <w:pPr>
        <w:spacing w:line="240" w:lineRule="auto"/>
        <w:jc w:val="both"/>
        <w:rPr>
          <w:b w:val="1"/>
        </w:rPr>
      </w:pPr>
      <w:r w:rsidDel="00000000" w:rsidR="00000000" w:rsidRPr="00000000">
        <w:rPr>
          <w:rtl w:val="0"/>
        </w:rPr>
      </w:r>
    </w:p>
    <w:p w:rsidR="00000000" w:rsidDel="00000000" w:rsidP="00000000" w:rsidRDefault="00000000" w:rsidRPr="00000000" w14:paraId="00000186">
      <w:pPr>
        <w:spacing w:line="240" w:lineRule="auto"/>
        <w:jc w:val="both"/>
        <w:rPr>
          <w:b w:val="1"/>
        </w:rPr>
      </w:pPr>
      <w:r w:rsidDel="00000000" w:rsidR="00000000" w:rsidRPr="00000000">
        <w:rPr>
          <w:rtl w:val="0"/>
        </w:rPr>
      </w:r>
    </w:p>
    <w:p w:rsidR="00000000" w:rsidDel="00000000" w:rsidP="00000000" w:rsidRDefault="00000000" w:rsidRPr="00000000" w14:paraId="00000187">
      <w:pPr>
        <w:numPr>
          <w:ilvl w:val="1"/>
          <w:numId w:val="7"/>
        </w:numPr>
        <w:pBdr>
          <w:top w:space="0" w:sz="0" w:val="nil"/>
          <w:left w:space="0" w:sz="0" w:val="nil"/>
          <w:bottom w:space="0" w:sz="0" w:val="nil"/>
          <w:right w:space="0" w:sz="0" w:val="nil"/>
          <w:between w:space="0" w:sz="0" w:val="nil"/>
        </w:pBdr>
        <w:spacing w:line="240" w:lineRule="auto"/>
        <w:ind w:left="644" w:hanging="360"/>
        <w:jc w:val="both"/>
        <w:rPr>
          <w:b w:val="1"/>
          <w:color w:val="ff00ff"/>
        </w:rPr>
      </w:pPr>
      <w:r w:rsidDel="00000000" w:rsidR="00000000" w:rsidRPr="00000000">
        <w:rPr>
          <w:b w:val="1"/>
          <w:color w:val="ff00ff"/>
          <w:rtl w:val="0"/>
        </w:rPr>
        <w:t xml:space="preserve">Entidades que intervienen en la gestión del riesgo </w:t>
      </w:r>
    </w:p>
    <w:p w:rsidR="00000000" w:rsidDel="00000000" w:rsidP="00000000" w:rsidRDefault="00000000" w:rsidRPr="00000000" w14:paraId="00000188">
      <w:pPr>
        <w:spacing w:line="240" w:lineRule="auto"/>
        <w:jc w:val="both"/>
        <w:rPr>
          <w:b w:val="1"/>
          <w:color w:val="7f7f7f"/>
        </w:rPr>
      </w:pPr>
      <w:r w:rsidDel="00000000" w:rsidR="00000000" w:rsidRPr="00000000">
        <w:rPr>
          <w:rtl w:val="0"/>
        </w:rPr>
      </w:r>
    </w:p>
    <w:tbl>
      <w:tblPr>
        <w:tblStyle w:val="Table22"/>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9">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4vnf484ekpxq" w:id="17"/>
            <w:bookmarkEnd w:id="17"/>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8A">
            <w:pPr>
              <w:rPr>
                <w:i w:val="1"/>
                <w:color w:val="ff00ff"/>
              </w:rPr>
            </w:pPr>
            <w:r w:rsidDel="00000000" w:rsidR="00000000" w:rsidRPr="00000000">
              <w:rPr>
                <w:color w:val="ff00ff"/>
                <w:rtl w:val="0"/>
              </w:rPr>
              <w:t xml:space="preserve">De acuerdo con la normativa vigente, en Colombia se establece un orden jerárquico para las entidades que se encargan de la gestión del riesgo, dado a nivel nacional, departamental y local. </w:t>
            </w:r>
            <w:r w:rsidDel="00000000" w:rsidR="00000000" w:rsidRPr="00000000">
              <w:rPr>
                <w:rtl w:val="0"/>
              </w:rPr>
            </w:r>
          </w:p>
        </w:tc>
      </w:tr>
    </w:tbl>
    <w:p w:rsidR="00000000" w:rsidDel="00000000" w:rsidP="00000000" w:rsidRDefault="00000000" w:rsidRPr="00000000" w14:paraId="0000018B">
      <w:pPr>
        <w:spacing w:line="240" w:lineRule="auto"/>
        <w:jc w:val="both"/>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E">
            <w:pPr>
              <w:pStyle w:val="Title"/>
              <w:widowControl w:val="0"/>
              <w:spacing w:line="240" w:lineRule="auto"/>
              <w:jc w:val="center"/>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1">
            <w:pPr>
              <w:spacing w:line="240" w:lineRule="auto"/>
              <w:rPr>
                <w:i w:val="1"/>
                <w:color w:val="ff00ff"/>
              </w:rPr>
            </w:pPr>
            <w:r w:rsidDel="00000000" w:rsidR="00000000" w:rsidRPr="00000000">
              <w:rPr>
                <w:color w:val="ff00ff"/>
                <w:rtl w:val="0"/>
              </w:rPr>
              <w:t xml:space="preserve"> Estas entidades u organizaciones son: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spacing w:line="240" w:lineRule="auto"/>
              <w:jc w:val="both"/>
              <w:rPr>
                <w:b w:val="1"/>
                <w:color w:val="999999"/>
              </w:rPr>
            </w:pPr>
            <w:r w:rsidDel="00000000" w:rsidR="00000000" w:rsidRPr="00000000">
              <w:rPr>
                <w:b w:val="1"/>
                <w:rtl w:val="0"/>
              </w:rPr>
              <w:t xml:space="preserve">Consejo Nacional para la Gestión del Riesgo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spacing w:line="240" w:lineRule="auto"/>
              <w:jc w:val="both"/>
              <w:rPr>
                <w:color w:val="ff00ff"/>
              </w:rPr>
            </w:pPr>
            <w:r w:rsidDel="00000000" w:rsidR="00000000" w:rsidRPr="00000000">
              <w:rPr>
                <w:color w:val="ff00ff"/>
                <w:rtl w:val="0"/>
              </w:rPr>
              <w:t xml:space="preserve">Se encarga de coordinar todo el Sistema Nacional para la Gestión del Riesgo de Desastres y es liderado por el Presidente de la República.</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rPr>
                <w:color w:val="ff00ff"/>
              </w:rPr>
            </w:pPr>
            <w:r w:rsidDel="00000000" w:rsidR="00000000" w:rsidRPr="00000000">
              <w:rPr>
                <w:color w:val="ff00ff"/>
              </w:rPr>
              <w:drawing>
                <wp:inline distB="114300" distT="114300" distL="114300" distR="114300">
                  <wp:extent cx="1343295" cy="1312343"/>
                  <wp:effectExtent b="0" l="0" r="0" t="0"/>
                  <wp:docPr id="47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343295" cy="131234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0"/>
              <w:spacing w:line="240" w:lineRule="auto"/>
              <w:rPr>
                <w:b w:val="1"/>
                <w:color w:val="ff00ff"/>
              </w:rPr>
            </w:pPr>
            <w:r w:rsidDel="00000000" w:rsidR="00000000" w:rsidRPr="00000000">
              <w:rPr>
                <w:color w:val="ff00ff"/>
                <w:rtl w:val="0"/>
              </w:rPr>
              <w:t xml:space="preserve">Imagen</w:t>
            </w:r>
            <w:sdt>
              <w:sdtPr>
                <w:tag w:val="goog_rdk_15"/>
              </w:sdtPr>
              <w:sdtContent>
                <w:commentRangeStart w:id="9"/>
              </w:sdtContent>
            </w:sdt>
            <w:r w:rsidDel="00000000" w:rsidR="00000000" w:rsidRPr="00000000">
              <w:rPr>
                <w:color w:val="ff00ff"/>
                <w:rtl w:val="0"/>
              </w:rPr>
              <w:t xml:space="preserve">: 623800_i15</w:t>
            </w:r>
            <w:commentRangeEnd w:id="9"/>
            <w:r w:rsidDel="00000000" w:rsidR="00000000" w:rsidRPr="00000000">
              <w:commentReference w:id="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7">
            <w:pPr>
              <w:spacing w:line="240" w:lineRule="auto"/>
              <w:jc w:val="both"/>
              <w:rPr>
                <w:b w:val="1"/>
                <w:color w:val="999999"/>
              </w:rPr>
            </w:pPr>
            <w:r w:rsidDel="00000000" w:rsidR="00000000" w:rsidRPr="00000000">
              <w:rPr>
                <w:b w:val="1"/>
                <w:rtl w:val="0"/>
              </w:rPr>
              <w:t xml:space="preserve">Unidad Nacional para la Gestión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spacing w:line="240" w:lineRule="auto"/>
              <w:jc w:val="both"/>
              <w:rPr/>
            </w:pPr>
            <w:r w:rsidDel="00000000" w:rsidR="00000000" w:rsidRPr="00000000">
              <w:rPr>
                <w:rtl w:val="0"/>
              </w:rPr>
              <w:t xml:space="preserve">Encargada de coordinar todo el sistema nacional para la gestión del riesgo, mediante actividades de mitigación </w:t>
            </w:r>
            <w:r w:rsidDel="00000000" w:rsidR="00000000" w:rsidRPr="00000000">
              <w:rPr>
                <w:highlight w:val="white"/>
                <w:rtl w:val="0"/>
              </w:rPr>
              <w:t xml:space="preserve">orientadas a fortalecer las capacidades de respuesta y manejo de desastres a escala nacional y local. De esta unidad de gestión se despliega la responsabilidad de tres comités:</w:t>
            </w:r>
            <w:r w:rsidDel="00000000" w:rsidR="00000000" w:rsidRPr="00000000">
              <w:rPr>
                <w:rtl w:val="0"/>
              </w:rPr>
            </w:r>
          </w:p>
          <w:p w:rsidR="00000000" w:rsidDel="00000000" w:rsidP="00000000" w:rsidRDefault="00000000" w:rsidRPr="00000000" w14:paraId="00000199">
            <w:pPr>
              <w:spacing w:line="240" w:lineRule="auto"/>
              <w:ind w:left="720" w:firstLine="0"/>
              <w:jc w:val="both"/>
              <w:rPr/>
            </w:pPr>
            <w:r w:rsidDel="00000000" w:rsidR="00000000" w:rsidRPr="00000000">
              <w:rPr>
                <w:rtl w:val="0"/>
              </w:rPr>
            </w:r>
          </w:p>
          <w:p w:rsidR="00000000" w:rsidDel="00000000" w:rsidP="00000000" w:rsidRDefault="00000000" w:rsidRPr="00000000" w14:paraId="0000019A">
            <w:pPr>
              <w:spacing w:line="240" w:lineRule="auto"/>
              <w:jc w:val="both"/>
              <w:rPr>
                <w:color w:val="ff00ff"/>
              </w:rPr>
            </w:pPr>
            <w:bookmarkStart w:colFirst="0" w:colLast="0" w:name="_heading=h.qsh70q" w:id="18"/>
            <w:bookmarkEnd w:id="18"/>
            <w:r w:rsidDel="00000000" w:rsidR="00000000" w:rsidRPr="00000000">
              <w:rPr>
                <w:b w:val="1"/>
                <w:color w:val="ff00ff"/>
                <w:u w:val="single"/>
                <w:rtl w:val="0"/>
              </w:rPr>
              <w:t xml:space="preserve">Comité de Conocimiento:</w:t>
            </w:r>
            <w:r w:rsidDel="00000000" w:rsidR="00000000" w:rsidRPr="00000000">
              <w:rPr>
                <w:color w:val="ff00ff"/>
                <w:rtl w:val="0"/>
              </w:rPr>
              <w:t xml:space="preserve"> Encargado de construir lineamientos y promover procesos de investigación para conocer el riesgo y generar conceptos que permitan la intervención oportuna. </w:t>
            </w:r>
          </w:p>
          <w:p w:rsidR="00000000" w:rsidDel="00000000" w:rsidP="00000000" w:rsidRDefault="00000000" w:rsidRPr="00000000" w14:paraId="0000019B">
            <w:pPr>
              <w:spacing w:line="240" w:lineRule="auto"/>
              <w:jc w:val="both"/>
              <w:rPr>
                <w:color w:val="ff00ff"/>
              </w:rPr>
            </w:pPr>
            <w:r w:rsidDel="00000000" w:rsidR="00000000" w:rsidRPr="00000000">
              <w:rPr>
                <w:b w:val="1"/>
                <w:color w:val="ff00ff"/>
                <w:u w:val="single"/>
                <w:rtl w:val="0"/>
              </w:rPr>
              <w:t xml:space="preserve">Comité de Reducción:</w:t>
            </w:r>
            <w:r w:rsidDel="00000000" w:rsidR="00000000" w:rsidRPr="00000000">
              <w:rPr>
                <w:color w:val="ff00ff"/>
                <w:rtl w:val="0"/>
              </w:rPr>
              <w:t xml:space="preserve"> Dirige las políticas; su finalidad es modificar o controlar las condiciones de riesgo existentes haciendo intervención prospectiva.</w:t>
            </w:r>
          </w:p>
          <w:p w:rsidR="00000000" w:rsidDel="00000000" w:rsidP="00000000" w:rsidRDefault="00000000" w:rsidRPr="00000000" w14:paraId="0000019C">
            <w:pPr>
              <w:spacing w:line="240" w:lineRule="auto"/>
              <w:jc w:val="both"/>
              <w:rPr>
                <w:color w:val="ff00ff"/>
              </w:rPr>
            </w:pPr>
            <w:r w:rsidDel="00000000" w:rsidR="00000000" w:rsidRPr="00000000">
              <w:rPr>
                <w:b w:val="1"/>
                <w:color w:val="ff00ff"/>
                <w:u w:val="single"/>
                <w:rtl w:val="0"/>
              </w:rPr>
              <w:t xml:space="preserve">Comité de Manejo de Desastres:</w:t>
            </w:r>
            <w:r w:rsidDel="00000000" w:rsidR="00000000" w:rsidRPr="00000000">
              <w:rPr>
                <w:color w:val="ff00ff"/>
                <w:rtl w:val="0"/>
              </w:rPr>
              <w:t xml:space="preserve"> Orienta políticas de manejo de desastres y establece los procesos de recuperación y rehabilitación cuando se ha materializado una amenaza y los recursos no son suficientes para la atención. Su objetivo es garantizar la reconstrucción de condiciones económicas, infraestructura y servicios con el fin de disminuir la vulnerabilidad de las personas afectadas. </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19E">
            <w:pPr>
              <w:widowControl w:val="0"/>
              <w:spacing w:line="240" w:lineRule="auto"/>
              <w:rPr/>
            </w:pPr>
            <w:r w:rsidDel="00000000" w:rsidR="00000000" w:rsidRPr="00000000">
              <w:rPr/>
              <w:drawing>
                <wp:inline distB="114300" distT="114300" distL="114300" distR="114300">
                  <wp:extent cx="1343295" cy="1312343"/>
                  <wp:effectExtent b="0" l="0" r="0" t="0"/>
                  <wp:docPr id="455"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343295" cy="131234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widowControl w:val="0"/>
              <w:spacing w:line="240" w:lineRule="auto"/>
              <w:rPr>
                <w:b w:val="1"/>
                <w:color w:val="999999"/>
              </w:rPr>
            </w:pPr>
            <w:r w:rsidDel="00000000" w:rsidR="00000000" w:rsidRPr="00000000">
              <w:rPr>
                <w:rtl w:val="0"/>
              </w:rPr>
              <w:t xml:space="preserve">Imagen: </w:t>
            </w:r>
            <w:sdt>
              <w:sdtPr>
                <w:tag w:val="goog_rdk_16"/>
              </w:sdtPr>
              <w:sdtContent>
                <w:commentRangeStart w:id="10"/>
              </w:sdtContent>
            </w:sdt>
            <w:r w:rsidDel="00000000" w:rsidR="00000000" w:rsidRPr="00000000">
              <w:rPr>
                <w:color w:val="666666"/>
                <w:rtl w:val="0"/>
              </w:rPr>
              <w:t xml:space="preserve">623800_i16</w:t>
            </w:r>
            <w:commentRangeEnd w:id="10"/>
            <w:r w:rsidDel="00000000" w:rsidR="00000000" w:rsidRPr="00000000">
              <w:commentReference w:id="1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0">
            <w:pPr>
              <w:spacing w:line="240" w:lineRule="auto"/>
              <w:jc w:val="both"/>
              <w:rPr>
                <w:b w:val="1"/>
              </w:rPr>
            </w:pPr>
            <w:r w:rsidDel="00000000" w:rsidR="00000000" w:rsidRPr="00000000">
              <w:rPr>
                <w:b w:val="1"/>
                <w:rtl w:val="0"/>
              </w:rPr>
              <w:t xml:space="preserve">Consejos departamentales, distritales y municipales para la gestión del riesgo</w:t>
            </w:r>
          </w:p>
        </w:tc>
        <w:tc>
          <w:tcPr>
            <w:shd w:fill="auto" w:val="clear"/>
            <w:tcMar>
              <w:top w:w="100.0" w:type="dxa"/>
              <w:left w:w="100.0" w:type="dxa"/>
              <w:bottom w:w="100.0" w:type="dxa"/>
              <w:right w:w="100.0" w:type="dxa"/>
            </w:tcMar>
          </w:tcPr>
          <w:p w:rsidR="00000000" w:rsidDel="00000000" w:rsidP="00000000" w:rsidRDefault="00000000" w:rsidRPr="00000000" w14:paraId="000001A1">
            <w:pPr>
              <w:spacing w:line="240" w:lineRule="auto"/>
              <w:jc w:val="both"/>
              <w:rPr/>
            </w:pPr>
            <w:r w:rsidDel="00000000" w:rsidR="00000000" w:rsidRPr="00000000">
              <w:rPr>
                <w:rtl w:val="0"/>
              </w:rPr>
              <w:t xml:space="preserve"> Son los encargados de la gestión del riesgo y de cumplir los lineamientos emitidos a escala nacional para implementar las medidas preventivas orientadas al control específico de las amenazas de cada uno de los territorios. Tienen como fin salvaguardar la integridad de sus habitantes, para ello establecen alianzas interinstitucionales que permitan el seguimiento a las condiciones que puedan afectar una región. </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240" w:lineRule="auto"/>
              <w:rPr>
                <w:b w:val="1"/>
                <w:color w:val="999999"/>
              </w:rPr>
            </w:pPr>
            <w:r w:rsidDel="00000000" w:rsidR="00000000" w:rsidRPr="00000000">
              <w:rPr>
                <w:b w:val="1"/>
                <w:color w:val="999999"/>
              </w:rPr>
              <w:drawing>
                <wp:inline distB="114300" distT="114300" distL="114300" distR="114300">
                  <wp:extent cx="839152" cy="1241327"/>
                  <wp:effectExtent b="0" l="0" r="0" t="0"/>
                  <wp:docPr id="45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839152" cy="1241327"/>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0"/>
              <w:spacing w:line="240" w:lineRule="auto"/>
              <w:rPr>
                <w:b w:val="1"/>
                <w:color w:val="999999"/>
              </w:rPr>
            </w:pPr>
            <w:r w:rsidDel="00000000" w:rsidR="00000000" w:rsidRPr="00000000">
              <w:rPr>
                <w:b w:val="1"/>
                <w:color w:val="999999"/>
                <w:rtl w:val="0"/>
              </w:rPr>
              <w:t xml:space="preserve">imagen: 623800_i17</w:t>
            </w:r>
          </w:p>
        </w:tc>
      </w:tr>
    </w:tbl>
    <w:p w:rsidR="00000000" w:rsidDel="00000000" w:rsidP="00000000" w:rsidRDefault="00000000" w:rsidRPr="00000000" w14:paraId="000001A4">
      <w:pPr>
        <w:rPr>
          <w:b w:val="1"/>
        </w:rPr>
      </w:pPr>
      <w:r w:rsidDel="00000000" w:rsidR="00000000" w:rsidRPr="00000000">
        <w:rPr>
          <w:rtl w:val="0"/>
        </w:rPr>
      </w:r>
    </w:p>
    <w:tbl>
      <w:tblPr>
        <w:tblStyle w:val="Table24"/>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5">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8ggskn4ult75" w:id="19"/>
            <w:bookmarkEnd w:id="19"/>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A6">
            <w:pPr>
              <w:jc w:val="both"/>
              <w:rPr/>
            </w:pPr>
            <w:r w:rsidDel="00000000" w:rsidR="00000000" w:rsidRPr="00000000">
              <w:rPr>
                <w:rtl w:val="0"/>
              </w:rPr>
              <w:t xml:space="preserve">Teniendo en cuenta cómo se organizan las instituciones nacionales, departamentales y locales para la gestión del riesgo de desastres, se deberán tramitar los respectivos permisos y actividades para el desarrollo de las actividades económicas en el país. </w:t>
            </w:r>
          </w:p>
          <w:p w:rsidR="00000000" w:rsidDel="00000000" w:rsidP="00000000" w:rsidRDefault="00000000" w:rsidRPr="00000000" w14:paraId="000001A7">
            <w:pPr>
              <w:jc w:val="both"/>
              <w:rPr>
                <w:i w:val="1"/>
              </w:rPr>
            </w:pPr>
            <w:r w:rsidDel="00000000" w:rsidR="00000000" w:rsidRPr="00000000">
              <w:rPr>
                <w:rtl w:val="0"/>
              </w:rPr>
            </w:r>
          </w:p>
        </w:tc>
      </w:tr>
    </w:tbl>
    <w:p w:rsidR="00000000" w:rsidDel="00000000" w:rsidP="00000000" w:rsidRDefault="00000000" w:rsidRPr="00000000" w14:paraId="000001A8">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1A9">
      <w:pPr>
        <w:numPr>
          <w:ilvl w:val="1"/>
          <w:numId w:val="7"/>
        </w:numPr>
        <w:pBdr>
          <w:top w:space="0" w:sz="0" w:val="nil"/>
          <w:left w:space="0" w:sz="0" w:val="nil"/>
          <w:bottom w:space="0" w:sz="0" w:val="nil"/>
          <w:right w:space="0" w:sz="0" w:val="nil"/>
          <w:between w:space="0" w:sz="0" w:val="nil"/>
        </w:pBdr>
        <w:spacing w:line="240" w:lineRule="auto"/>
        <w:ind w:left="644" w:hanging="360"/>
        <w:jc w:val="both"/>
        <w:rPr>
          <w:b w:val="1"/>
        </w:rPr>
      </w:pPr>
      <w:r w:rsidDel="00000000" w:rsidR="00000000" w:rsidRPr="00000000">
        <w:rPr>
          <w:b w:val="1"/>
          <w:color w:val="000000"/>
          <w:rtl w:val="0"/>
        </w:rPr>
        <w:t xml:space="preserve">Matriz del riesgo y metodología para análisis del riesgo por colores </w:t>
      </w:r>
    </w:p>
    <w:p w:rsidR="00000000" w:rsidDel="00000000" w:rsidP="00000000" w:rsidRDefault="00000000" w:rsidRPr="00000000" w14:paraId="000001AA">
      <w:pPr>
        <w:spacing w:line="240" w:lineRule="auto"/>
        <w:ind w:left="1440" w:firstLine="0"/>
        <w:jc w:val="both"/>
        <w:rPr>
          <w:b w:val="1"/>
        </w:rPr>
      </w:pPr>
      <w:r w:rsidDel="00000000" w:rsidR="00000000" w:rsidRPr="00000000">
        <w:rPr>
          <w:rtl w:val="0"/>
        </w:rPr>
      </w:r>
    </w:p>
    <w:tbl>
      <w:tblPr>
        <w:tblStyle w:val="Table25"/>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B">
            <w:pPr>
              <w:keepNext w:val="1"/>
              <w:keepLines w:val="1"/>
              <w:pBdr>
                <w:top w:space="0" w:sz="0" w:val="nil"/>
                <w:left w:space="0" w:sz="0" w:val="nil"/>
                <w:bottom w:space="0" w:sz="0" w:val="nil"/>
                <w:right w:space="0" w:sz="0" w:val="nil"/>
                <w:between w:space="0" w:sz="0" w:val="nil"/>
              </w:pBdr>
              <w:spacing w:after="120" w:before="400" w:lineRule="auto"/>
              <w:jc w:val="both"/>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AC">
            <w:pPr>
              <w:jc w:val="both"/>
              <w:rPr/>
            </w:pPr>
            <w:r w:rsidDel="00000000" w:rsidR="00000000" w:rsidRPr="00000000">
              <w:rPr>
                <w:rtl w:val="0"/>
              </w:rPr>
              <w:t xml:space="preserve">Para elaborar la matriz de riesgos, se debe aplicar la metodología de análisis de riesgo por colores, teniendo en cuenta que esta, constituye una herramienta subjetiva, no obstante, al ser cualitativa permite identificar el tipo de amenazas, establecer el nivel de vulnerabilidad de las personas, los recursos, sistemas y procesos y, de acuerdo con ello, calificar el nivel de riesgo para el desarrollo de las actividades según las necesidades específicas de las organizaciones.</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drawing>
                <wp:inline distB="114300" distT="114300" distL="114300" distR="114300">
                  <wp:extent cx="1134428" cy="1174943"/>
                  <wp:effectExtent b="0" l="0" r="0" t="0"/>
                  <wp:docPr id="45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1134428" cy="117494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imagen referencia,  análisis, tomada de </w:t>
            </w:r>
            <w:hyperlink r:id="rId41">
              <w:r w:rsidDel="00000000" w:rsidR="00000000" w:rsidRPr="00000000">
                <w:rPr>
                  <w:color w:val="1155cc"/>
                  <w:u w:val="single"/>
                  <w:rtl w:val="0"/>
                </w:rPr>
                <w:t xml:space="preserve">https://image.shutterstock.com/image-vector/logo-icon-concept-stock-investment-600w-1035404941.jpg</w:t>
              </w:r>
            </w:hyperlink>
            <w:r w:rsidDel="00000000" w:rsidR="00000000" w:rsidRPr="00000000">
              <w:rPr>
                <w:rtl w:val="0"/>
              </w:rPr>
              <w:t xml:space="preserve"> </w:t>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Para comprender a fondo este tema, </w:t>
            </w:r>
            <w:r w:rsidDel="00000000" w:rsidR="00000000" w:rsidRPr="00000000">
              <w:rPr>
                <w:rtl w:val="0"/>
              </w:rPr>
              <w:t xml:space="preserve">l</w:t>
            </w:r>
            <w:r w:rsidDel="00000000" w:rsidR="00000000" w:rsidRPr="00000000">
              <w:rPr>
                <w:color w:val="000000"/>
                <w:rtl w:val="0"/>
              </w:rPr>
              <w:t xml:space="preserve">e recomendamos descargar y estudiar el siguiente documento: Anexo 1 Metodología para el análisis de riesgos por colores, p. 11.</w:t>
            </w:r>
            <w:r w:rsidDel="00000000" w:rsidR="00000000" w:rsidRPr="00000000">
              <w:rPr>
                <w:color w:val="000000"/>
                <w:highlight w:val="white"/>
                <w:rtl w:val="0"/>
              </w:rPr>
              <w:t xml:space="preserve"> </w:t>
            </w:r>
            <w:r w:rsidDel="00000000" w:rsidR="00000000" w:rsidRPr="00000000">
              <w:rPr>
                <w:rtl w:val="0"/>
              </w:rPr>
            </w:r>
          </w:p>
        </w:tc>
      </w:tr>
    </w:tbl>
    <w:p w:rsidR="00000000" w:rsidDel="00000000" w:rsidP="00000000" w:rsidRDefault="00000000" w:rsidRPr="00000000" w14:paraId="000001B2">
      <w:pPr>
        <w:numPr>
          <w:ilvl w:val="0"/>
          <w:numId w:val="7"/>
        </w:numPr>
        <w:pBdr>
          <w:top w:space="0" w:sz="0" w:val="nil"/>
          <w:left w:space="0" w:sz="0" w:val="nil"/>
          <w:bottom w:space="0" w:sz="0" w:val="nil"/>
          <w:right w:space="0" w:sz="0" w:val="nil"/>
          <w:between w:space="0" w:sz="0" w:val="nil"/>
        </w:pBdr>
        <w:spacing w:line="240" w:lineRule="auto"/>
        <w:ind w:left="720" w:hanging="360"/>
        <w:jc w:val="both"/>
        <w:rPr>
          <w:b w:val="1"/>
          <w:color w:val="000000"/>
        </w:rPr>
      </w:pPr>
      <w:r w:rsidDel="00000000" w:rsidR="00000000" w:rsidRPr="00000000">
        <w:rPr>
          <w:b w:val="1"/>
          <w:color w:val="000000"/>
          <w:rtl w:val="0"/>
        </w:rPr>
        <w:t xml:space="preserve">Niveles de complejidad de un evento </w:t>
      </w:r>
    </w:p>
    <w:p w:rsidR="00000000" w:rsidDel="00000000" w:rsidP="00000000" w:rsidRDefault="00000000" w:rsidRPr="00000000" w14:paraId="000001B3">
      <w:pPr>
        <w:spacing w:line="240" w:lineRule="auto"/>
        <w:ind w:left="426" w:firstLine="0"/>
        <w:jc w:val="both"/>
        <w:rPr>
          <w:b w:val="1"/>
          <w:color w:val="7f7f7f"/>
        </w:rPr>
      </w:pPr>
      <w:r w:rsidDel="00000000" w:rsidR="00000000" w:rsidRPr="00000000">
        <w:rPr>
          <w:rtl w:val="0"/>
        </w:rPr>
      </w:r>
    </w:p>
    <w:tbl>
      <w:tblPr>
        <w:tblStyle w:val="Table26"/>
        <w:tblW w:w="1342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4">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B5">
            <w:pPr>
              <w:widowControl w:val="0"/>
              <w:spacing w:before="240" w:lineRule="auto"/>
              <w:jc w:val="both"/>
              <w:rPr>
                <w:color w:val="ff00ff"/>
              </w:rPr>
            </w:pPr>
            <w:r w:rsidDel="00000000" w:rsidR="00000000" w:rsidRPr="00000000">
              <w:rPr>
                <w:color w:val="ff00ff"/>
                <w:rtl w:val="0"/>
              </w:rPr>
              <w:t xml:space="preserve">Después de valorar las amenazas y la vulnerabilidad de un evento, es posible establecer su nivel de riesgo y por lo tanto su complejidad, bien sea este de afluencia masiva de público o no. </w:t>
            </w:r>
          </w:p>
        </w:tc>
      </w:tr>
    </w:tbl>
    <w:p w:rsidR="00000000" w:rsidDel="00000000" w:rsidP="00000000" w:rsidRDefault="00000000" w:rsidRPr="00000000" w14:paraId="000001B6">
      <w:pPr>
        <w:rPr/>
      </w:pPr>
      <w:bookmarkStart w:colFirst="0" w:colLast="0" w:name="_heading=h.30j0zll" w:id="20"/>
      <w:bookmarkEnd w:id="20"/>
      <w:r w:rsidDel="00000000" w:rsidR="00000000" w:rsidRPr="00000000">
        <w:rPr>
          <w:rtl w:val="0"/>
        </w:rPr>
      </w:r>
    </w:p>
    <w:tbl>
      <w:tblPr>
        <w:tblStyle w:val="Table2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8">
            <w:pPr>
              <w:pStyle w:val="Title"/>
              <w:widowControl w:val="0"/>
              <w:spacing w:line="240" w:lineRule="auto"/>
              <w:jc w:val="center"/>
              <w:rPr>
                <w:sz w:val="22"/>
                <w:szCs w:val="22"/>
              </w:rPr>
            </w:pPr>
            <w:bookmarkStart w:colFirst="0" w:colLast="0" w:name="_heading=h.1fob9te" w:id="21"/>
            <w:bookmarkEnd w:id="21"/>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color w:val="999999"/>
              </w:rPr>
            </w:pPr>
            <w:r w:rsidDel="00000000" w:rsidR="00000000" w:rsidRPr="00000000">
              <w:rPr>
                <w:rtl w:val="0"/>
              </w:rPr>
              <w:t xml:space="preserve">De acuerdo a lo anterior se puede categorizar como complejo o no complejo.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rPr/>
            </w:pPr>
            <w:r w:rsidDel="00000000" w:rsidR="00000000" w:rsidRPr="00000000">
              <w:rPr/>
              <w:drawing>
                <wp:inline distB="114300" distT="114300" distL="114300" distR="114300">
                  <wp:extent cx="3188693" cy="1798030"/>
                  <wp:effectExtent b="0" l="0" r="0" t="0"/>
                  <wp:docPr id="459" name="image15.jpg"/>
                  <a:graphic>
                    <a:graphicData uri="http://schemas.openxmlformats.org/drawingml/2006/picture">
                      <pic:pic>
                        <pic:nvPicPr>
                          <pic:cNvPr id="0" name="image15.jpg"/>
                          <pic:cNvPicPr preferRelativeResize="0"/>
                        </pic:nvPicPr>
                        <pic:blipFill>
                          <a:blip r:embed="rId42"/>
                          <a:srcRect b="0" l="0" r="0" t="0"/>
                          <a:stretch>
                            <a:fillRect/>
                          </a:stretch>
                        </pic:blipFill>
                        <pic:spPr>
                          <a:xfrm>
                            <a:off x="0" y="0"/>
                            <a:ext cx="3188693" cy="179803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rPr/>
            </w:pPr>
            <w:sdt>
              <w:sdtPr>
                <w:tag w:val="goog_rdk_17"/>
              </w:sdtPr>
              <w:sdtContent>
                <w:commentRangeStart w:id="11"/>
              </w:sdtContent>
            </w:sdt>
            <w:r w:rsidDel="00000000" w:rsidR="00000000" w:rsidRPr="00000000">
              <w:rPr>
                <w:color w:val="666666"/>
                <w:rtl w:val="0"/>
              </w:rPr>
              <w:t xml:space="preserve">623800_i18</w:t>
            </w:r>
            <w:commentRangeEnd w:id="11"/>
            <w:r w:rsidDel="00000000" w:rsidR="00000000" w:rsidRPr="00000000">
              <w:commentReference w:id="11"/>
            </w:r>
            <w:r w:rsidDel="00000000" w:rsidR="00000000" w:rsidRPr="00000000">
              <w:rPr>
                <w:rtl w:val="0"/>
              </w:rPr>
            </w:r>
          </w:p>
        </w:tc>
      </w:tr>
    </w:tbl>
    <w:p w:rsidR="00000000" w:rsidDel="00000000" w:rsidP="00000000" w:rsidRDefault="00000000" w:rsidRPr="00000000" w14:paraId="000001C0">
      <w:pPr>
        <w:rPr>
          <w:b w:val="1"/>
          <w:color w:val="7f7f7f"/>
        </w:rPr>
      </w:pPr>
      <w:r w:rsidDel="00000000" w:rsidR="00000000" w:rsidRPr="00000000">
        <w:rPr>
          <w:rtl w:val="0"/>
        </w:rPr>
      </w:r>
    </w:p>
    <w:p w:rsidR="00000000" w:rsidDel="00000000" w:rsidP="00000000" w:rsidRDefault="00000000" w:rsidRPr="00000000" w14:paraId="000001C1">
      <w:pPr>
        <w:rPr>
          <w:b w:val="1"/>
          <w:color w:val="7f7f7f"/>
        </w:rPr>
      </w:pPr>
      <w:r w:rsidDel="00000000" w:rsidR="00000000" w:rsidRPr="00000000">
        <w:rPr>
          <w:rtl w:val="0"/>
        </w:rPr>
      </w:r>
    </w:p>
    <w:tbl>
      <w:tblPr>
        <w:tblStyle w:val="Table28"/>
        <w:tblW w:w="1350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0"/>
        <w:tblGridChange w:id="0">
          <w:tblGrid>
            <w:gridCol w:w="13500"/>
          </w:tblGrid>
        </w:tblGridChange>
      </w:tblGrid>
      <w:tr>
        <w:trPr>
          <w:cantSplit w:val="0"/>
          <w:trHeight w:val="444" w:hRule="atLeast"/>
          <w:tblHeader w:val="0"/>
        </w:trPr>
        <w:tc>
          <w:tcPr>
            <w:shd w:fill="8db3e2" w:val="clear"/>
          </w:tcPr>
          <w:p w:rsidR="00000000" w:rsidDel="00000000" w:rsidP="00000000" w:rsidRDefault="00000000" w:rsidRPr="00000000" w14:paraId="000001C2">
            <w:pPr>
              <w:keepNext w:val="1"/>
              <w:keepLines w:val="1"/>
              <w:spacing w:after="120" w:before="400" w:lineRule="auto"/>
              <w:jc w:val="center"/>
              <w:rPr/>
            </w:pPr>
            <w:bookmarkStart w:colFirst="0" w:colLast="0" w:name="_heading=h.8b8jisdrmzm" w:id="22"/>
            <w:bookmarkEnd w:id="22"/>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C3">
            <w:pPr>
              <w:widowControl w:val="0"/>
              <w:spacing w:before="240" w:lineRule="auto"/>
              <w:jc w:val="both"/>
              <w:rPr/>
            </w:pPr>
            <w:r w:rsidDel="00000000" w:rsidR="00000000" w:rsidRPr="00000000">
              <w:rPr>
                <w:color w:val="ff0000"/>
                <w:rtl w:val="0"/>
              </w:rPr>
              <w:t xml:space="preserve">Teniendo en cuenta lo anterior,</w:t>
            </w:r>
            <w:r w:rsidDel="00000000" w:rsidR="00000000" w:rsidRPr="00000000">
              <w:rPr>
                <w:rtl w:val="0"/>
              </w:rPr>
              <w:t xml:space="preserve"> un evento es </w:t>
            </w:r>
            <w:r w:rsidDel="00000000" w:rsidR="00000000" w:rsidRPr="00000000">
              <w:rPr>
                <w:b w:val="1"/>
                <w:color w:val="ff0000"/>
                <w:rtl w:val="0"/>
              </w:rPr>
              <w:t xml:space="preserve">complejo</w:t>
            </w:r>
            <w:r w:rsidDel="00000000" w:rsidR="00000000" w:rsidRPr="00000000">
              <w:rPr>
                <w:rtl w:val="0"/>
              </w:rPr>
              <w:t xml:space="preserve"> cuando su calificación es alta después de valorar el riesgo, a partir de la probabilidad de materialización de las amenazas identificadas y de que estas puedan generar un daño considerable al lugar o entorno donde se desarrolla la actividad, a los asistentes, a la infraestructura y al medio ambiente. Para este tipo de eventos se debe activar el Sistema Nacional de Gestión del Riesgo de Desastres.</w:t>
            </w:r>
          </w:p>
          <w:p w:rsidR="00000000" w:rsidDel="00000000" w:rsidP="00000000" w:rsidRDefault="00000000" w:rsidRPr="00000000" w14:paraId="000001C4">
            <w:pPr>
              <w:widowControl w:val="0"/>
              <w:spacing w:after="240" w:before="240" w:lineRule="auto"/>
              <w:jc w:val="both"/>
              <w:rPr>
                <w:color w:val="ff0000"/>
              </w:rPr>
            </w:pPr>
            <w:r w:rsidDel="00000000" w:rsidR="00000000" w:rsidRPr="00000000">
              <w:rPr>
                <w:rtl w:val="0"/>
              </w:rPr>
              <w:t xml:space="preserve">Un evento se clasifica como </w:t>
            </w:r>
            <w:r w:rsidDel="00000000" w:rsidR="00000000" w:rsidRPr="00000000">
              <w:rPr>
                <w:b w:val="1"/>
                <w:color w:val="ff0000"/>
                <w:rtl w:val="0"/>
              </w:rPr>
              <w:t xml:space="preserve">no complejo</w:t>
            </w:r>
            <w:r w:rsidDel="00000000" w:rsidR="00000000" w:rsidRPr="00000000">
              <w:rPr>
                <w:rtl w:val="0"/>
              </w:rPr>
              <w:t xml:space="preserve">, cuando la valoración del riesgo de afectación a los asistentes, la infraestructura o el medio ambiente es bajo o moderado, con poca probabilidad de que las amenazas identificadas se materialicen y afecten el escenario y el entorno. </w:t>
            </w:r>
            <w:r w:rsidDel="00000000" w:rsidR="00000000" w:rsidRPr="00000000">
              <w:rPr>
                <w:color w:val="ff0000"/>
                <w:rtl w:val="0"/>
              </w:rPr>
              <w:t xml:space="preserve">Lo invitamos a ver el siguiente video para profundizar en este tema:</w:t>
            </w:r>
            <w:sdt>
              <w:sdtPr>
                <w:tag w:val="goog_rdk_18"/>
              </w:sdtPr>
              <w:sdtContent>
                <w:commentRangeStart w:id="12"/>
              </w:sdtContent>
            </w:sdt>
            <w:r w:rsidDel="00000000" w:rsidR="00000000" w:rsidRPr="00000000">
              <w:rPr>
                <w:rtl w:val="0"/>
              </w:rPr>
            </w:r>
          </w:p>
        </w:tc>
      </w:tr>
    </w:tbl>
    <w:tbl>
      <w:tblPr>
        <w:tblStyle w:val="Table29"/>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6">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C7">
            <w:pPr>
              <w:keepNext w:val="1"/>
              <w:keepLines w:val="1"/>
              <w:widowControl w:val="0"/>
              <w:pBdr>
                <w:top w:space="0" w:sz="0" w:val="nil"/>
                <w:left w:space="0" w:sz="0" w:val="nil"/>
                <w:bottom w:space="0" w:sz="0" w:val="nil"/>
                <w:right w:space="0" w:sz="0" w:val="nil"/>
                <w:between w:space="0" w:sz="0" w:val="nil"/>
              </w:pBdr>
              <w:spacing w:after="60" w:lineRule="auto"/>
              <w:jc w:val="both"/>
              <w:rPr/>
            </w:pPr>
            <w:bookmarkStart w:colFirst="0" w:colLast="0" w:name="_heading=h.4d34og8" w:id="23"/>
            <w:bookmarkEnd w:id="23"/>
            <w:r w:rsidDel="00000000" w:rsidR="00000000" w:rsidRPr="00000000">
              <w:rPr>
                <w:color w:val="000000"/>
                <w:rtl w:val="0"/>
              </w:rPr>
              <w:t xml:space="preserve">Video animación 2D </w:t>
            </w:r>
            <w:r w:rsidDel="00000000" w:rsidR="00000000" w:rsidRPr="00000000">
              <w:rPr>
                <w:rtl w:val="0"/>
              </w:rPr>
              <w:t xml:space="preserve">(</w:t>
            </w:r>
            <w:r w:rsidDel="00000000" w:rsidR="00000000" w:rsidRPr="00000000">
              <w:rPr>
                <w:rtl w:val="0"/>
              </w:rPr>
              <w:t xml:space="preserve">El video no corresponde al que aparece en el HTML)</w:t>
            </w:r>
            <w:r w:rsidDel="00000000" w:rsidR="00000000" w:rsidRPr="00000000">
              <w:rPr>
                <w:rtl w:val="0"/>
              </w:rPr>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B">
            <w:pPr>
              <w:widowControl w:val="0"/>
              <w:jc w:val="both"/>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CC">
            <w:pPr>
              <w:widowControl w:val="0"/>
              <w:jc w:val="both"/>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0">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D1">
            <w:pPr>
              <w:jc w:val="both"/>
              <w:rPr>
                <w:b w:val="1"/>
              </w:rPr>
            </w:pPr>
            <w:r w:rsidDel="00000000" w:rsidR="00000000" w:rsidRPr="00000000">
              <w:rPr>
                <w:b w:val="1"/>
                <w:rtl w:val="0"/>
              </w:rPr>
              <w:t xml:space="preserve">Variables para la categorización del tipo de riesgo en eventos</w:t>
            </w:r>
          </w:p>
          <w:p w:rsidR="00000000" w:rsidDel="00000000" w:rsidP="00000000" w:rsidRDefault="00000000" w:rsidRPr="00000000" w14:paraId="000001D2">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jc w:val="both"/>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jc w:val="both"/>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jc w:val="both"/>
              <w:rPr/>
            </w:pPr>
            <w:r w:rsidDel="00000000" w:rsidR="00000000" w:rsidRPr="00000000">
              <w:rPr>
                <w:rtl w:val="0"/>
              </w:rPr>
              <w:t xml:space="preserve">Crear una escena en donde aparece la palabra “variables”.</w:t>
            </w:r>
            <w:r w:rsidDel="00000000" w:rsidR="00000000" w:rsidRPr="00000000">
              <w:rPr/>
              <w:drawing>
                <wp:inline distB="114300" distT="114300" distL="114300" distR="114300">
                  <wp:extent cx="1695450" cy="981075"/>
                  <wp:effectExtent b="0" l="0" r="0" t="0"/>
                  <wp:docPr id="460"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1695450" cy="981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before="240" w:lineRule="auto"/>
              <w:jc w:val="both"/>
              <w:rPr>
                <w:b w:val="1"/>
              </w:rPr>
            </w:pPr>
            <w:bookmarkStart w:colFirst="0" w:colLast="0" w:name="_heading=h.3dy6vkm" w:id="24"/>
            <w:bookmarkEnd w:id="24"/>
            <w:r w:rsidDel="00000000" w:rsidR="00000000" w:rsidRPr="00000000">
              <w:rPr>
                <w:rtl w:val="0"/>
              </w:rPr>
              <w:t xml:space="preserve">Dentro de las variables que intervienen en la categorización del tipo de riesgo se encuentran:</w:t>
            </w:r>
            <w:r w:rsidDel="00000000" w:rsidR="00000000" w:rsidRPr="00000000">
              <w:rPr>
                <w:b w:val="1"/>
                <w:rtl w:val="0"/>
              </w:rPr>
              <w:t xml:space="preserve"> </w:t>
            </w:r>
          </w:p>
          <w:p w:rsidR="00000000" w:rsidDel="00000000" w:rsidP="00000000" w:rsidRDefault="00000000" w:rsidRPr="00000000" w14:paraId="000001DF">
            <w:pPr>
              <w:widowControl w:val="0"/>
              <w:spacing w:before="240" w:lineRule="auto"/>
              <w:jc w:val="both"/>
              <w:rPr/>
            </w:pPr>
            <w:r w:rsidDel="00000000" w:rsidR="00000000" w:rsidRPr="00000000">
              <w:rPr>
                <w:rtl w:val="0"/>
              </w:rPr>
            </w:r>
          </w:p>
          <w:p w:rsidR="00000000" w:rsidDel="00000000" w:rsidP="00000000" w:rsidRDefault="00000000" w:rsidRPr="00000000" w14:paraId="000001E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jc w:val="both"/>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jc w:val="both"/>
              <w:rPr/>
            </w:pPr>
            <w:r w:rsidDel="00000000" w:rsidR="00000000" w:rsidRPr="00000000">
              <w:rPr>
                <w:rtl w:val="0"/>
              </w:rPr>
              <w:t xml:space="preserve">Crear una escena de grupos de personas.  </w:t>
            </w:r>
            <w:r w:rsidDel="00000000" w:rsidR="00000000" w:rsidRPr="00000000">
              <w:rPr/>
              <w:drawing>
                <wp:inline distB="114300" distT="114300" distL="114300" distR="114300">
                  <wp:extent cx="2115503" cy="1143515"/>
                  <wp:effectExtent b="0" l="0" r="0" t="0"/>
                  <wp:docPr id="461"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115503" cy="114351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widowControl w:val="0"/>
              <w:jc w:val="both"/>
              <w:rPr/>
            </w:pPr>
            <w:r w:rsidDel="00000000" w:rsidR="00000000" w:rsidRPr="00000000">
              <w:rPr>
                <w:highlight w:val="white"/>
                <w:rtl w:val="0"/>
              </w:rPr>
              <w:t xml:space="preserve">En la escena se va moviendo la gente creando grupos de diferentes cantidades de personas.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after="240" w:before="240" w:lineRule="auto"/>
              <w:jc w:val="both"/>
              <w:rPr/>
            </w:pPr>
            <w:bookmarkStart w:colFirst="0" w:colLast="0" w:name="_heading=h.2s8eyo1" w:id="25"/>
            <w:bookmarkEnd w:id="25"/>
            <w:r w:rsidDel="00000000" w:rsidR="00000000" w:rsidRPr="00000000">
              <w:rPr>
                <w:rtl w:val="0"/>
              </w:rPr>
              <w:t xml:space="preserve">El</w:t>
            </w:r>
            <w:r w:rsidDel="00000000" w:rsidR="00000000" w:rsidRPr="00000000">
              <w:rPr>
                <w:b w:val="1"/>
                <w:rtl w:val="0"/>
              </w:rPr>
              <w:t xml:space="preserve"> aforo, </w:t>
            </w:r>
            <w:r w:rsidDel="00000000" w:rsidR="00000000" w:rsidRPr="00000000">
              <w:rPr>
                <w:rtl w:val="0"/>
              </w:rPr>
              <w:t xml:space="preserve">cantidad máxima de personas que pueden ocupar un área determinada en condiciones cómodas, óptimas, funcionales y seguras. Se determina teniendo en cuenta:</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numPr>
                <w:ilvl w:val="0"/>
                <w:numId w:val="9"/>
              </w:numPr>
              <w:ind w:left="720" w:hanging="360"/>
              <w:jc w:val="both"/>
              <w:rPr/>
            </w:pPr>
            <w:r w:rsidDel="00000000" w:rsidR="00000000" w:rsidRPr="00000000">
              <w:rPr>
                <w:rtl w:val="0"/>
              </w:rPr>
              <w:t xml:space="preserve">Aforo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jc w:val="both"/>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jc w:val="both"/>
              <w:rPr/>
            </w:pPr>
            <w:r w:rsidDel="00000000" w:rsidR="00000000" w:rsidRPr="00000000">
              <w:rPr>
                <w:rtl w:val="0"/>
              </w:rPr>
              <w:t xml:space="preserve">Escena con personas que ingresan a un salón de evento</w:t>
            </w:r>
          </w:p>
          <w:p w:rsidR="00000000" w:rsidDel="00000000" w:rsidP="00000000" w:rsidRDefault="00000000" w:rsidRPr="00000000" w14:paraId="000001EA">
            <w:pPr>
              <w:widowControl w:val="0"/>
              <w:jc w:val="both"/>
              <w:rPr/>
            </w:pPr>
            <w:r w:rsidDel="00000000" w:rsidR="00000000" w:rsidRPr="00000000">
              <w:rPr>
                <w:rtl w:val="0"/>
              </w:rPr>
              <w:t xml:space="preserve">referencia: </w:t>
            </w:r>
            <w:hyperlink r:id="rId45">
              <w:r w:rsidDel="00000000" w:rsidR="00000000" w:rsidRPr="00000000">
                <w:rPr>
                  <w:color w:val="1a73e8"/>
                  <w:highlight w:val="white"/>
                  <w:u w:val="single"/>
                  <w:rtl w:val="0"/>
                </w:rPr>
                <w:t xml:space="preserve">https://ak.picdn.net/shutterstock/videos/1091196801/preview/stock-footage-milan-italy-time-lapse-main-corridor-of-salone-del-mobile-crowd-entering-and.webm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after="240" w:before="240" w:lineRule="auto"/>
              <w:jc w:val="both"/>
              <w:rPr/>
            </w:pPr>
            <w:bookmarkStart w:colFirst="0" w:colLast="0" w:name="_heading=h.17dp8vu" w:id="26"/>
            <w:bookmarkEnd w:id="26"/>
            <w:r w:rsidDel="00000000" w:rsidR="00000000" w:rsidRPr="00000000">
              <w:rPr>
                <w:color w:val="000000"/>
                <w:rtl w:val="0"/>
              </w:rPr>
              <w:t xml:space="preserve">La capacidad de ocupación, entendida como el número de personas que admite el lugar del evento en un momento dado. La define la densidad de los ocupantes y el espacio disponible.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jc w:val="both"/>
              <w:rPr/>
            </w:pPr>
            <w:r w:rsidDel="00000000" w:rsidR="00000000" w:rsidRPr="00000000">
              <w:rPr>
                <w:rtl w:val="0"/>
              </w:rPr>
              <w:t xml:space="preserve">Capacidad de ocupación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jc w:val="both"/>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jc w:val="both"/>
              <w:rPr>
                <w:highlight w:val="white"/>
              </w:rPr>
            </w:pPr>
            <w:r w:rsidDel="00000000" w:rsidR="00000000" w:rsidRPr="00000000">
              <w:rPr>
                <w:rtl w:val="0"/>
              </w:rPr>
              <w:t xml:space="preserve">Escena de un grupo de personas saliendo del evento. </w:t>
            </w:r>
            <w:r w:rsidDel="00000000" w:rsidR="00000000" w:rsidRPr="00000000">
              <w:rPr>
                <w:highlight w:val="white"/>
                <w:rtl w:val="0"/>
              </w:rPr>
              <w:t xml:space="preserve">Se debe ver una evacuación organizada.</w:t>
            </w:r>
          </w:p>
          <w:p w:rsidR="00000000" w:rsidDel="00000000" w:rsidP="00000000" w:rsidRDefault="00000000" w:rsidRPr="00000000" w14:paraId="000001F0">
            <w:pPr>
              <w:widowControl w:val="0"/>
              <w:jc w:val="both"/>
              <w:rPr>
                <w:highlight w:val="white"/>
              </w:rPr>
            </w:pPr>
            <w:r w:rsidDel="00000000" w:rsidR="00000000" w:rsidRPr="00000000">
              <w:rPr>
                <w:rtl w:val="0"/>
              </w:rPr>
            </w:r>
          </w:p>
          <w:p w:rsidR="00000000" w:rsidDel="00000000" w:rsidP="00000000" w:rsidRDefault="00000000" w:rsidRPr="00000000" w14:paraId="000001F1">
            <w:pPr>
              <w:widowControl w:val="0"/>
              <w:jc w:val="both"/>
              <w:rPr>
                <w:highlight w:val="white"/>
              </w:rPr>
            </w:pPr>
            <w:r w:rsidDel="00000000" w:rsidR="00000000" w:rsidRPr="00000000">
              <w:rPr>
                <w:highlight w:val="white"/>
                <w:rtl w:val="0"/>
              </w:rPr>
              <w:t xml:space="preserve">Video ejemplo:</w:t>
            </w:r>
          </w:p>
          <w:p w:rsidR="00000000" w:rsidDel="00000000" w:rsidP="00000000" w:rsidRDefault="00000000" w:rsidRPr="00000000" w14:paraId="000001F2">
            <w:pPr>
              <w:widowControl w:val="0"/>
              <w:jc w:val="both"/>
              <w:rPr/>
            </w:pPr>
            <w:hyperlink r:id="rId46">
              <w:r w:rsidDel="00000000" w:rsidR="00000000" w:rsidRPr="00000000">
                <w:rPr>
                  <w:color w:val="1a73e8"/>
                  <w:highlight w:val="white"/>
                  <w:rtl w:val="0"/>
                </w:rPr>
                <w:t xml:space="preserve">https://ak.picdn.net/shutterstock/videos/1021194613/preview/stock-footage-s-petersburg-russia-dec-crowd-business-people-leave-the-office-rooms.webm</w:t>
              </w:r>
            </w:hyperlink>
            <w:r w:rsidDel="00000000" w:rsidR="00000000" w:rsidRPr="00000000">
              <w:rPr>
                <w:rtl w:val="0"/>
              </w:rPr>
            </w:r>
          </w:p>
          <w:p w:rsidR="00000000" w:rsidDel="00000000" w:rsidP="00000000" w:rsidRDefault="00000000" w:rsidRPr="00000000" w14:paraId="000001F3">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after="240" w:before="240" w:lineRule="auto"/>
              <w:jc w:val="both"/>
              <w:rPr/>
            </w:pPr>
            <w:bookmarkStart w:colFirst="0" w:colLast="0" w:name="_heading=h.3rdcrjn" w:id="27"/>
            <w:bookmarkEnd w:id="27"/>
            <w:r w:rsidDel="00000000" w:rsidR="00000000" w:rsidRPr="00000000">
              <w:rPr>
                <w:rtl w:val="0"/>
              </w:rPr>
              <w:t xml:space="preserve">Y la capacidad de evacuación, que es el número de personas que pueden abandonar el lugar del evento de manera segura y en el tiempo adecuado. La determina el número de salidas disponibles y la tasa de evacuación de cada una.</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jc w:val="both"/>
              <w:rPr/>
            </w:pPr>
            <w:r w:rsidDel="00000000" w:rsidR="00000000" w:rsidRPr="00000000">
              <w:rPr>
                <w:rtl w:val="0"/>
              </w:rPr>
              <w:t xml:space="preserve">Capacidad de evacuación</w:t>
            </w:r>
          </w:p>
        </w:tc>
      </w:tr>
      <w:tr>
        <w:trPr>
          <w:cantSplit w:val="0"/>
          <w:trHeight w:val="3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jc w:val="both"/>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jc w:val="both"/>
              <w:rPr/>
            </w:pPr>
            <w:r w:rsidDel="00000000" w:rsidR="00000000" w:rsidRPr="00000000">
              <w:rPr>
                <w:rtl w:val="0"/>
              </w:rPr>
              <w:t xml:space="preserve">Recrear plano lugar de eventos </w:t>
            </w:r>
            <w:r w:rsidDel="00000000" w:rsidR="00000000" w:rsidRPr="00000000">
              <w:rPr/>
              <w:drawing>
                <wp:inline distB="114300" distT="114300" distL="114300" distR="114300">
                  <wp:extent cx="2114550" cy="1168400"/>
                  <wp:effectExtent b="0" l="0" r="0" t="0"/>
                  <wp:docPr id="46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2114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jc w:val="both"/>
              <w:rPr>
                <w:highlight w:val="white"/>
              </w:rPr>
            </w:pPr>
            <w:r w:rsidDel="00000000" w:rsidR="00000000" w:rsidRPr="00000000">
              <w:rPr>
                <w:highlight w:val="white"/>
                <w:rtl w:val="0"/>
              </w:rPr>
              <w:t xml:space="preserve">Ejemplo y referencia (como Corferias) en donde se vean los símbolos de diferentes lugares, resaltados: baños, área de comidas, bodegas, zona de conferencias, enfermería, parqueadero, etc.</w:t>
            </w:r>
          </w:p>
          <w:p w:rsidR="00000000" w:rsidDel="00000000" w:rsidP="00000000" w:rsidRDefault="00000000" w:rsidRPr="00000000" w14:paraId="000001FA">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after="240" w:before="240" w:lineRule="auto"/>
              <w:jc w:val="both"/>
              <w:rPr/>
            </w:pPr>
            <w:bookmarkStart w:colFirst="0" w:colLast="0" w:name="_heading=h.lnxbz9" w:id="28"/>
            <w:bookmarkEnd w:id="28"/>
            <w:r w:rsidDel="00000000" w:rsidR="00000000" w:rsidRPr="00000000">
              <w:rPr>
                <w:rtl w:val="0"/>
              </w:rPr>
              <w:t xml:space="preserve">El</w:t>
            </w:r>
            <w:r w:rsidDel="00000000" w:rsidR="00000000" w:rsidRPr="00000000">
              <w:rPr>
                <w:b w:val="1"/>
                <w:rtl w:val="0"/>
              </w:rPr>
              <w:t xml:space="preserve"> lugar</w:t>
            </w:r>
            <w:r w:rsidDel="00000000" w:rsidR="00000000" w:rsidRPr="00000000">
              <w:rPr>
                <w:rtl w:val="0"/>
              </w:rPr>
              <w:t xml:space="preserve"> hace referencia a las condiciones específicas del sitio para el adecuado desarrollo del evento. Se debe tener en cuenta la localización, condiciones geográficas y sanitarias, equipamiento y servicios públicos, entre otros.</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jc w:val="both"/>
              <w:rPr/>
            </w:pPr>
            <w:r w:rsidDel="00000000" w:rsidR="00000000" w:rsidRPr="00000000">
              <w:rPr>
                <w:rtl w:val="0"/>
              </w:rPr>
              <w:t xml:space="preserve">2) Lugar</w:t>
            </w:r>
          </w:p>
          <w:p w:rsidR="00000000" w:rsidDel="00000000" w:rsidP="00000000" w:rsidRDefault="00000000" w:rsidRPr="00000000" w14:paraId="000001FE">
            <w:pPr>
              <w:widowControl w:val="0"/>
              <w:jc w:val="both"/>
              <w:rPr/>
            </w:pPr>
            <w:r w:rsidDel="00000000" w:rsidR="00000000" w:rsidRPr="00000000">
              <w:rPr>
                <w:rtl w:val="0"/>
              </w:rPr>
            </w:r>
          </w:p>
          <w:p w:rsidR="00000000" w:rsidDel="00000000" w:rsidP="00000000" w:rsidRDefault="00000000" w:rsidRPr="00000000" w14:paraId="000001FF">
            <w:pPr>
              <w:widowControl w:val="0"/>
              <w:jc w:val="both"/>
              <w:rPr/>
            </w:pPr>
            <w:r w:rsidDel="00000000" w:rsidR="00000000" w:rsidRPr="00000000">
              <w:rPr>
                <w:rtl w:val="0"/>
              </w:rPr>
              <w:t xml:space="preserve">Localización</w:t>
            </w:r>
          </w:p>
          <w:p w:rsidR="00000000" w:rsidDel="00000000" w:rsidP="00000000" w:rsidRDefault="00000000" w:rsidRPr="00000000" w14:paraId="00000200">
            <w:pPr>
              <w:widowControl w:val="0"/>
              <w:jc w:val="both"/>
              <w:rPr/>
            </w:pPr>
            <w:r w:rsidDel="00000000" w:rsidR="00000000" w:rsidRPr="00000000">
              <w:rPr>
                <w:rtl w:val="0"/>
              </w:rPr>
              <w:t xml:space="preserve">Condiciones geográficas</w:t>
            </w:r>
          </w:p>
          <w:p w:rsidR="00000000" w:rsidDel="00000000" w:rsidP="00000000" w:rsidRDefault="00000000" w:rsidRPr="00000000" w14:paraId="00000201">
            <w:pPr>
              <w:widowControl w:val="0"/>
              <w:jc w:val="both"/>
              <w:rPr/>
            </w:pPr>
            <w:r w:rsidDel="00000000" w:rsidR="00000000" w:rsidRPr="00000000">
              <w:rPr>
                <w:rtl w:val="0"/>
              </w:rPr>
              <w:t xml:space="preserve">Condiciones sanitarias</w:t>
            </w:r>
          </w:p>
          <w:p w:rsidR="00000000" w:rsidDel="00000000" w:rsidP="00000000" w:rsidRDefault="00000000" w:rsidRPr="00000000" w14:paraId="00000202">
            <w:pPr>
              <w:widowControl w:val="0"/>
              <w:jc w:val="both"/>
              <w:rPr/>
            </w:pPr>
            <w:r w:rsidDel="00000000" w:rsidR="00000000" w:rsidRPr="00000000">
              <w:rPr>
                <w:rtl w:val="0"/>
              </w:rPr>
              <w:t xml:space="preserve">Equipamiento.</w:t>
            </w:r>
          </w:p>
          <w:p w:rsidR="00000000" w:rsidDel="00000000" w:rsidP="00000000" w:rsidRDefault="00000000" w:rsidRPr="00000000" w14:paraId="00000203">
            <w:pPr>
              <w:widowControl w:val="0"/>
              <w:jc w:val="both"/>
              <w:rPr/>
            </w:pPr>
            <w:r w:rsidDel="00000000" w:rsidR="00000000" w:rsidRPr="00000000">
              <w:rPr>
                <w:rtl w:val="0"/>
              </w:rPr>
              <w:t xml:space="preserve">Servicios públicos</w:t>
            </w:r>
          </w:p>
          <w:p w:rsidR="00000000" w:rsidDel="00000000" w:rsidP="00000000" w:rsidRDefault="00000000" w:rsidRPr="00000000" w14:paraId="00000204">
            <w:pPr>
              <w:widowControl w:val="0"/>
              <w:jc w:val="both"/>
              <w:rPr/>
            </w:pPr>
            <w:r w:rsidDel="00000000" w:rsidR="00000000" w:rsidRPr="00000000">
              <w:rPr>
                <w:rtl w:val="0"/>
              </w:rPr>
              <w:t xml:space="preserve">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jc w:val="both"/>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jc w:val="both"/>
              <w:rPr/>
            </w:pPr>
            <w:r w:rsidDel="00000000" w:rsidR="00000000" w:rsidRPr="00000000">
              <w:rPr>
                <w:rtl w:val="0"/>
              </w:rPr>
              <w:t xml:space="preserve">Escena que muestra el lugar del evento. </w:t>
            </w:r>
          </w:p>
          <w:p w:rsidR="00000000" w:rsidDel="00000000" w:rsidP="00000000" w:rsidRDefault="00000000" w:rsidRPr="00000000" w14:paraId="00000207">
            <w:pPr>
              <w:widowControl w:val="0"/>
              <w:jc w:val="both"/>
              <w:rPr>
                <w:highlight w:val="white"/>
              </w:rPr>
            </w:pPr>
            <w:r w:rsidDel="00000000" w:rsidR="00000000" w:rsidRPr="00000000">
              <w:rPr>
                <w:highlight w:val="white"/>
                <w:rtl w:val="0"/>
              </w:rPr>
              <w:t xml:space="preserve">Se debe ver con mobiliario, luces, pantalla, tarima, etc. Ver ejemplo:</w:t>
            </w:r>
          </w:p>
          <w:p w:rsidR="00000000" w:rsidDel="00000000" w:rsidP="00000000" w:rsidRDefault="00000000" w:rsidRPr="00000000" w14:paraId="00000208">
            <w:pPr>
              <w:widowControl w:val="0"/>
              <w:jc w:val="both"/>
              <w:rPr/>
            </w:pPr>
            <w:hyperlink r:id="rId48">
              <w:r w:rsidDel="00000000" w:rsidR="00000000" w:rsidRPr="00000000">
                <w:rPr>
                  <w:color w:val="1a73e8"/>
                  <w:highlight w:val="white"/>
                  <w:rtl w:val="0"/>
                </w:rPr>
                <w:t xml:space="preserve">https://www.shutterstock.com/es/video/clip-6420263-illuminated-stage-empty-auditorium-seats-concert-hall</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after="240" w:before="240" w:lineRule="auto"/>
              <w:jc w:val="both"/>
              <w:rPr/>
            </w:pPr>
            <w:bookmarkStart w:colFirst="0" w:colLast="0" w:name="_heading=h.35nkun2" w:id="29"/>
            <w:bookmarkEnd w:id="29"/>
            <w:r w:rsidDel="00000000" w:rsidR="00000000" w:rsidRPr="00000000">
              <w:rPr>
                <w:rtl w:val="0"/>
              </w:rPr>
              <w:t xml:space="preserve">La </w:t>
            </w:r>
            <w:r w:rsidDel="00000000" w:rsidR="00000000" w:rsidRPr="00000000">
              <w:rPr>
                <w:b w:val="1"/>
                <w:rtl w:val="0"/>
              </w:rPr>
              <w:t xml:space="preserve">infraestructura</w:t>
            </w:r>
            <w:r w:rsidDel="00000000" w:rsidR="00000000" w:rsidRPr="00000000">
              <w:rPr>
                <w:rtl w:val="0"/>
              </w:rPr>
              <w:t xml:space="preserve"> o conjunto de elementos estructurales (instalaciones fijas y móviles, tarimas, torres, andamios, entre otros) y no estructurales (silletería, carpas, barreras, equipos, baños portátiles, etc.) necesarios y utilizados para el desarrollo de la actividad.</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jc w:val="both"/>
              <w:rPr/>
            </w:pPr>
            <w:r w:rsidDel="00000000" w:rsidR="00000000" w:rsidRPr="00000000">
              <w:rPr>
                <w:rtl w:val="0"/>
              </w:rPr>
              <w:t xml:space="preserve">3) Infraestructura</w:t>
            </w:r>
          </w:p>
        </w:tc>
      </w:tr>
      <w:tr>
        <w:trPr>
          <w:cantSplit w:val="0"/>
          <w:trHeight w:val="18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jc w:val="both"/>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jc w:val="both"/>
              <w:rPr>
                <w:highlight w:val="white"/>
              </w:rPr>
            </w:pPr>
            <w:r w:rsidDel="00000000" w:rsidR="00000000" w:rsidRPr="00000000">
              <w:rPr>
                <w:rtl w:val="0"/>
              </w:rPr>
              <w:t xml:space="preserve">Escenario evento rodeado del entorno en donde se encuentra. </w:t>
            </w:r>
            <w:r w:rsidDel="00000000" w:rsidR="00000000" w:rsidRPr="00000000">
              <w:rPr>
                <w:highlight w:val="white"/>
                <w:rtl w:val="0"/>
              </w:rPr>
              <w:t xml:space="preserve">Video referencia</w:t>
            </w:r>
          </w:p>
          <w:p w:rsidR="00000000" w:rsidDel="00000000" w:rsidP="00000000" w:rsidRDefault="00000000" w:rsidRPr="00000000" w14:paraId="0000020E">
            <w:pPr>
              <w:widowControl w:val="0"/>
              <w:jc w:val="both"/>
              <w:rPr/>
            </w:pPr>
            <w:hyperlink r:id="rId49">
              <w:r w:rsidDel="00000000" w:rsidR="00000000" w:rsidRPr="00000000">
                <w:rPr>
                  <w:color w:val="1a73e8"/>
                  <w:highlight w:val="white"/>
                  <w:rtl w:val="0"/>
                </w:rPr>
                <w:t xml:space="preserve">https://ak.picdn.net/shutterstock/videos/1088273253/preview/stock-footage-africa-south-africa-circa-spectacular-high-aerial-view-at-sunrise-of-the-cape-town-stadium.webm</w:t>
              </w:r>
            </w:hyperlink>
            <w:r w:rsidDel="00000000" w:rsidR="00000000" w:rsidRPr="00000000">
              <w:rPr>
                <w:rtl w:val="0"/>
              </w:rPr>
              <w:t xml:space="preserve"> </w:t>
            </w:r>
          </w:p>
          <w:p w:rsidR="00000000" w:rsidDel="00000000" w:rsidP="00000000" w:rsidRDefault="00000000" w:rsidRPr="00000000" w14:paraId="0000020F">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after="240" w:lineRule="auto"/>
              <w:jc w:val="both"/>
              <w:rPr/>
            </w:pPr>
            <w:bookmarkStart w:colFirst="0" w:colLast="0" w:name="_heading=h.1ksv4uv" w:id="30"/>
            <w:bookmarkEnd w:id="30"/>
            <w:r w:rsidDel="00000000" w:rsidR="00000000" w:rsidRPr="00000000">
              <w:rPr>
                <w:rtl w:val="0"/>
              </w:rPr>
              <w:t xml:space="preserve">El</w:t>
            </w:r>
            <w:r w:rsidDel="00000000" w:rsidR="00000000" w:rsidRPr="00000000">
              <w:rPr>
                <w:b w:val="1"/>
                <w:rtl w:val="0"/>
              </w:rPr>
              <w:t xml:space="preserve"> entorno </w:t>
            </w:r>
            <w:r w:rsidDel="00000000" w:rsidR="00000000" w:rsidRPr="00000000">
              <w:rPr>
                <w:rtl w:val="0"/>
              </w:rPr>
              <w:t xml:space="preserve">se refiere a la posible afectación directa o indirecta de los elementos expuestos (personas, bienes y servicios, infraestructura, medios de subsistencia, medio ambiente, entre otros) en el lugar del evento como consecuencia del desarrollo de la actividad. El entorno puede ser:</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jc w:val="both"/>
              <w:rPr/>
            </w:pPr>
            <w:r w:rsidDel="00000000" w:rsidR="00000000" w:rsidRPr="00000000">
              <w:rPr>
                <w:rtl w:val="0"/>
              </w:rPr>
              <w:t xml:space="preserve">4) Entorno del lugar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jc w:val="both"/>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jc w:val="both"/>
              <w:rPr/>
            </w:pPr>
            <w:r w:rsidDel="00000000" w:rsidR="00000000" w:rsidRPr="00000000">
              <w:rPr>
                <w:rtl w:val="0"/>
              </w:rPr>
              <w:t xml:space="preserve">Pantalla dividida en dos mostrando los siguientes entornos: </w:t>
            </w:r>
          </w:p>
          <w:p w:rsidR="00000000" w:rsidDel="00000000" w:rsidP="00000000" w:rsidRDefault="00000000" w:rsidRPr="00000000" w14:paraId="00000215">
            <w:pPr>
              <w:widowControl w:val="0"/>
              <w:jc w:val="both"/>
              <w:rPr/>
            </w:pPr>
            <w:r w:rsidDel="00000000" w:rsidR="00000000" w:rsidRPr="00000000">
              <w:rPr>
                <w:rtl w:val="0"/>
              </w:rPr>
            </w:r>
          </w:p>
          <w:p w:rsidR="00000000" w:rsidDel="00000000" w:rsidP="00000000" w:rsidRDefault="00000000" w:rsidRPr="00000000" w14:paraId="00000216">
            <w:pPr>
              <w:widowControl w:val="0"/>
              <w:jc w:val="both"/>
              <w:rPr/>
            </w:pPr>
            <w:r w:rsidDel="00000000" w:rsidR="00000000" w:rsidRPr="00000000">
              <w:rPr>
                <w:rtl w:val="0"/>
              </w:rPr>
              <w:t xml:space="preserve">1) Urbano</w:t>
            </w:r>
          </w:p>
          <w:p w:rsidR="00000000" w:rsidDel="00000000" w:rsidP="00000000" w:rsidRDefault="00000000" w:rsidRPr="00000000" w14:paraId="00000217">
            <w:pPr>
              <w:widowControl w:val="0"/>
              <w:jc w:val="both"/>
              <w:rPr>
                <w:highlight w:val="white"/>
              </w:rPr>
            </w:pPr>
            <w:r w:rsidDel="00000000" w:rsidR="00000000" w:rsidRPr="00000000">
              <w:rPr>
                <w:highlight w:val="white"/>
                <w:rtl w:val="0"/>
              </w:rPr>
              <w:t xml:space="preserve">Videos de referencia</w:t>
            </w:r>
          </w:p>
          <w:p w:rsidR="00000000" w:rsidDel="00000000" w:rsidP="00000000" w:rsidRDefault="00000000" w:rsidRPr="00000000" w14:paraId="00000218">
            <w:pPr>
              <w:widowControl w:val="0"/>
              <w:jc w:val="both"/>
              <w:rPr>
                <w:color w:val="1a73e8"/>
                <w:highlight w:val="white"/>
              </w:rPr>
            </w:pPr>
            <w:hyperlink r:id="rId50">
              <w:r w:rsidDel="00000000" w:rsidR="00000000" w:rsidRPr="00000000">
                <w:rPr>
                  <w:color w:val="1a73e8"/>
                  <w:highlight w:val="white"/>
                  <w:rtl w:val="0"/>
                </w:rPr>
                <w:t xml:space="preserve">https://ak.picdn.net/shutterstock/videos/1025104604/preview/stock-footage-diverse-and-colorful-marathon-people-applauding-the-runners-slow-motion.webm</w:t>
              </w:r>
            </w:hyperlink>
            <w:r w:rsidDel="00000000" w:rsidR="00000000" w:rsidRPr="00000000">
              <w:rPr>
                <w:rtl w:val="0"/>
              </w:rPr>
            </w:r>
          </w:p>
          <w:p w:rsidR="00000000" w:rsidDel="00000000" w:rsidP="00000000" w:rsidRDefault="00000000" w:rsidRPr="00000000" w14:paraId="00000219">
            <w:pPr>
              <w:widowControl w:val="0"/>
              <w:jc w:val="both"/>
              <w:rPr/>
            </w:pPr>
            <w:r w:rsidDel="00000000" w:rsidR="00000000" w:rsidRPr="00000000">
              <w:rPr>
                <w:rtl w:val="0"/>
              </w:rPr>
            </w:r>
          </w:p>
          <w:p w:rsidR="00000000" w:rsidDel="00000000" w:rsidP="00000000" w:rsidRDefault="00000000" w:rsidRPr="00000000" w14:paraId="0000021A">
            <w:pPr>
              <w:widowControl w:val="0"/>
              <w:jc w:val="both"/>
              <w:rPr/>
            </w:pPr>
            <w:r w:rsidDel="00000000" w:rsidR="00000000" w:rsidRPr="00000000">
              <w:rPr>
                <w:rtl w:val="0"/>
              </w:rPr>
              <w:t xml:space="preserve">2) Rural</w:t>
            </w:r>
          </w:p>
          <w:p w:rsidR="00000000" w:rsidDel="00000000" w:rsidP="00000000" w:rsidRDefault="00000000" w:rsidRPr="00000000" w14:paraId="0000021B">
            <w:pPr>
              <w:widowControl w:val="0"/>
              <w:jc w:val="both"/>
              <w:rPr>
                <w:highlight w:val="white"/>
              </w:rPr>
            </w:pPr>
            <w:r w:rsidDel="00000000" w:rsidR="00000000" w:rsidRPr="00000000">
              <w:rPr>
                <w:highlight w:val="white"/>
                <w:rtl w:val="0"/>
              </w:rPr>
              <w:t xml:space="preserve">Videos de referencia</w:t>
            </w:r>
          </w:p>
          <w:p w:rsidR="00000000" w:rsidDel="00000000" w:rsidP="00000000" w:rsidRDefault="00000000" w:rsidRPr="00000000" w14:paraId="0000021C">
            <w:pPr>
              <w:widowControl w:val="0"/>
              <w:jc w:val="both"/>
              <w:rPr/>
            </w:pPr>
            <w:hyperlink r:id="rId51">
              <w:r w:rsidDel="00000000" w:rsidR="00000000" w:rsidRPr="00000000">
                <w:rPr>
                  <w:color w:val="1a73e8"/>
                  <w:highlight w:val="white"/>
                  <w:rtl w:val="0"/>
                </w:rPr>
                <w:t xml:space="preserve">https://ak.picdn.net/shutterstock/videos/1089139383/preview/stock-footage-bohemian-tipi-wooden-arch-decorated-with-burning-candles-roses-and-pampass-grass-wrapped-in-fairy.webm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jc w:val="both"/>
              <w:rPr/>
            </w:pPr>
            <w:bookmarkStart w:colFirst="0" w:colLast="0" w:name="_heading=h.44sinio" w:id="31"/>
            <w:bookmarkEnd w:id="31"/>
            <w:r w:rsidDel="00000000" w:rsidR="00000000" w:rsidRPr="00000000">
              <w:rPr>
                <w:rtl w:val="0"/>
              </w:rPr>
              <w:t xml:space="preserve">Urbano diurno con afectación del área residencial y vías urbanas.</w:t>
            </w:r>
          </w:p>
          <w:p w:rsidR="00000000" w:rsidDel="00000000" w:rsidP="00000000" w:rsidRDefault="00000000" w:rsidRPr="00000000" w14:paraId="0000021F">
            <w:pPr>
              <w:widowControl w:val="0"/>
              <w:jc w:val="both"/>
              <w:rPr/>
            </w:pPr>
            <w:r w:rsidDel="00000000" w:rsidR="00000000" w:rsidRPr="00000000">
              <w:rPr>
                <w:rtl w:val="0"/>
              </w:rPr>
              <w:t xml:space="preserve">Urbano nocturno con afectación al área residencial urbana y las vías urbanas.</w:t>
            </w:r>
          </w:p>
          <w:p w:rsidR="00000000" w:rsidDel="00000000" w:rsidP="00000000" w:rsidRDefault="00000000" w:rsidRPr="00000000" w14:paraId="00000220">
            <w:pPr>
              <w:widowControl w:val="0"/>
              <w:jc w:val="both"/>
              <w:rPr/>
            </w:pPr>
            <w:r w:rsidDel="00000000" w:rsidR="00000000" w:rsidRPr="00000000">
              <w:rPr>
                <w:rtl w:val="0"/>
              </w:rPr>
              <w:t xml:space="preserve">Urbano diurno sin afectación del área residencial, pero sí a vías urbanas. </w:t>
            </w:r>
          </w:p>
          <w:p w:rsidR="00000000" w:rsidDel="00000000" w:rsidP="00000000" w:rsidRDefault="00000000" w:rsidRPr="00000000" w14:paraId="00000221">
            <w:pPr>
              <w:widowControl w:val="0"/>
              <w:jc w:val="both"/>
              <w:rPr/>
            </w:pPr>
            <w:r w:rsidDel="00000000" w:rsidR="00000000" w:rsidRPr="00000000">
              <w:rPr>
                <w:rtl w:val="0"/>
              </w:rPr>
              <w:t xml:space="preserve">Urbano nocturno sin afectación al área residencial, pero sí a vías urbanas.</w:t>
            </w:r>
          </w:p>
          <w:p w:rsidR="00000000" w:rsidDel="00000000" w:rsidP="00000000" w:rsidRDefault="00000000" w:rsidRPr="00000000" w14:paraId="00000222">
            <w:pPr>
              <w:widowControl w:val="0"/>
              <w:jc w:val="both"/>
              <w:rPr/>
            </w:pPr>
            <w:r w:rsidDel="00000000" w:rsidR="00000000" w:rsidRPr="00000000">
              <w:rPr>
                <w:rtl w:val="0"/>
              </w:rPr>
              <w:t xml:space="preserve">Suburbano o rural con afectación de vías. </w:t>
            </w:r>
          </w:p>
          <w:p w:rsidR="00000000" w:rsidDel="00000000" w:rsidP="00000000" w:rsidRDefault="00000000" w:rsidRPr="00000000" w14:paraId="00000223">
            <w:pPr>
              <w:widowControl w:val="0"/>
              <w:jc w:val="both"/>
              <w:rPr/>
            </w:pPr>
            <w:r w:rsidDel="00000000" w:rsidR="00000000" w:rsidRPr="00000000">
              <w:rPr>
                <w:rtl w:val="0"/>
              </w:rPr>
              <w:t xml:space="preserve">Suburbano o rural sin afectación de vías.</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jc w:val="both"/>
              <w:rPr/>
            </w:pPr>
            <w:r w:rsidDel="00000000" w:rsidR="00000000" w:rsidRPr="00000000">
              <w:rPr>
                <w:rtl w:val="0"/>
              </w:rPr>
              <w:t xml:space="preserve">1) Entorno urbano diurno con afectación de vías.</w:t>
            </w:r>
          </w:p>
          <w:p w:rsidR="00000000" w:rsidDel="00000000" w:rsidP="00000000" w:rsidRDefault="00000000" w:rsidRPr="00000000" w14:paraId="00000225">
            <w:pPr>
              <w:widowControl w:val="0"/>
              <w:jc w:val="both"/>
              <w:rPr/>
            </w:pPr>
            <w:r w:rsidDel="00000000" w:rsidR="00000000" w:rsidRPr="00000000">
              <w:rPr>
                <w:rtl w:val="0"/>
              </w:rPr>
            </w:r>
          </w:p>
          <w:p w:rsidR="00000000" w:rsidDel="00000000" w:rsidP="00000000" w:rsidRDefault="00000000" w:rsidRPr="00000000" w14:paraId="00000226">
            <w:pPr>
              <w:widowControl w:val="0"/>
              <w:jc w:val="both"/>
              <w:rPr/>
            </w:pPr>
            <w:r w:rsidDel="00000000" w:rsidR="00000000" w:rsidRPr="00000000">
              <w:rPr>
                <w:rtl w:val="0"/>
              </w:rPr>
            </w:r>
          </w:p>
          <w:p w:rsidR="00000000" w:rsidDel="00000000" w:rsidP="00000000" w:rsidRDefault="00000000" w:rsidRPr="00000000" w14:paraId="00000227">
            <w:pPr>
              <w:widowControl w:val="0"/>
              <w:jc w:val="both"/>
              <w:rPr/>
            </w:pPr>
            <w:r w:rsidDel="00000000" w:rsidR="00000000" w:rsidRPr="00000000">
              <w:rPr>
                <w:rtl w:val="0"/>
              </w:rPr>
              <w:t xml:space="preserve">2) Evento rural, nocturno, sin afectación de vías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widowControl w:val="0"/>
              <w:jc w:val="both"/>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jc w:val="both"/>
              <w:rPr/>
            </w:pPr>
            <w:r w:rsidDel="00000000" w:rsidR="00000000" w:rsidRPr="00000000">
              <w:rPr>
                <w:rtl w:val="0"/>
              </w:rPr>
              <w:t xml:space="preserve">Mostrar grupos de diferentes edades y características. </w:t>
            </w:r>
          </w:p>
          <w:p w:rsidR="00000000" w:rsidDel="00000000" w:rsidP="00000000" w:rsidRDefault="00000000" w:rsidRPr="00000000" w14:paraId="0000022A">
            <w:pPr>
              <w:widowControl w:val="0"/>
              <w:jc w:val="both"/>
              <w:rPr/>
            </w:pPr>
            <w:r w:rsidDel="00000000" w:rsidR="00000000" w:rsidRPr="00000000">
              <w:rPr/>
              <w:drawing>
                <wp:inline distB="114300" distT="114300" distL="114300" distR="114300">
                  <wp:extent cx="2114550" cy="469900"/>
                  <wp:effectExtent b="0" l="0" r="0" t="0"/>
                  <wp:docPr id="463"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21145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widowControl w:val="0"/>
              <w:jc w:val="both"/>
              <w:rPr/>
            </w:pPr>
            <w:r w:rsidDel="00000000" w:rsidR="00000000" w:rsidRPr="00000000">
              <w:rPr>
                <w:rtl w:val="0"/>
              </w:rPr>
              <w:t xml:space="preserve">Insertar tabla anexa</w:t>
            </w:r>
          </w:p>
          <w:p w:rsidR="00000000" w:rsidDel="00000000" w:rsidP="00000000" w:rsidRDefault="00000000" w:rsidRPr="00000000" w14:paraId="0000022C">
            <w:pPr>
              <w:widowControl w:val="0"/>
              <w:jc w:val="both"/>
              <w:rPr/>
            </w:pPr>
            <w:r w:rsidDel="00000000" w:rsidR="00000000" w:rsidRPr="00000000">
              <w:rPr/>
              <w:drawing>
                <wp:inline distB="114300" distT="114300" distL="114300" distR="114300">
                  <wp:extent cx="2114550" cy="1193800"/>
                  <wp:effectExtent b="0" l="0" r="0" t="0"/>
                  <wp:docPr id="464"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after="240" w:before="240" w:lineRule="auto"/>
              <w:jc w:val="both"/>
              <w:rPr/>
            </w:pPr>
            <w:bookmarkStart w:colFirst="0" w:colLast="0" w:name="_heading=h.2jxsxqh" w:id="32"/>
            <w:bookmarkEnd w:id="32"/>
            <w:r w:rsidDel="00000000" w:rsidR="00000000" w:rsidRPr="00000000">
              <w:rPr>
                <w:rtl w:val="0"/>
              </w:rPr>
              <w:t xml:space="preserve">Edad y características del público:  Explica las conductas de los grupos como un todo y de las vulnerabilidades (personas en situación de discapacidad, adulto mayor, etc.) y variaciones de la conducta individual de sus miembros. A continuación, se lista la dinámica colectiva de los asistentes a un evento de aglomeración de público.</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jc w:val="both"/>
              <w:rPr/>
            </w:pPr>
            <w:r w:rsidDel="00000000" w:rsidR="00000000" w:rsidRPr="00000000">
              <w:rPr>
                <w:rtl w:val="0"/>
              </w:rPr>
              <w:t xml:space="preserve">5) Edad y características del público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jc w:val="both"/>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jc w:val="both"/>
              <w:rPr/>
            </w:pPr>
            <w:r w:rsidDel="00000000" w:rsidR="00000000" w:rsidRPr="00000000">
              <w:rPr>
                <w:rtl w:val="0"/>
              </w:rPr>
              <w:t xml:space="preserve">Recrear escena de concierto, gente alegre, cantando, moviéndose.</w:t>
            </w:r>
          </w:p>
          <w:p w:rsidR="00000000" w:rsidDel="00000000" w:rsidP="00000000" w:rsidRDefault="00000000" w:rsidRPr="00000000" w14:paraId="00000233">
            <w:pPr>
              <w:widowControl w:val="0"/>
              <w:jc w:val="both"/>
              <w:rPr/>
            </w:pPr>
            <w:r w:rsidDel="00000000" w:rsidR="00000000" w:rsidRPr="00000000">
              <w:rPr>
                <w:highlight w:val="white"/>
                <w:rtl w:val="0"/>
              </w:rPr>
              <w:t xml:space="preserve">Video referencia </w:t>
            </w:r>
            <w:hyperlink r:id="rId54">
              <w:r w:rsidDel="00000000" w:rsidR="00000000" w:rsidRPr="00000000">
                <w:rPr>
                  <w:color w:val="1a73e8"/>
                  <w:highlight w:val="white"/>
                  <w:rtl w:val="0"/>
                </w:rPr>
                <w:t xml:space="preserve">https://www.shutterstock.com/es/video/clip-27821341-iconic-night-rock-concert-front-row-crowd</w:t>
              </w:r>
            </w:hyperlink>
            <w:r w:rsidDel="00000000" w:rsidR="00000000" w:rsidRPr="00000000">
              <w:rPr>
                <w:rtl w:val="0"/>
              </w:rPr>
            </w:r>
          </w:p>
          <w:p w:rsidR="00000000" w:rsidDel="00000000" w:rsidP="00000000" w:rsidRDefault="00000000" w:rsidRPr="00000000" w14:paraId="00000234">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jc w:val="both"/>
              <w:rPr/>
            </w:pPr>
            <w:r w:rsidDel="00000000" w:rsidR="00000000" w:rsidRPr="00000000">
              <w:rPr>
                <w:rtl w:val="0"/>
              </w:rPr>
              <w:t xml:space="preserve">música del concierto y voces de la gente</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jc w:val="both"/>
              <w:rPr/>
            </w:pPr>
            <w:bookmarkStart w:colFirst="0" w:colLast="0" w:name="_heading=h.z337ya" w:id="33"/>
            <w:bookmarkEnd w:id="33"/>
            <w:r w:rsidDel="00000000" w:rsidR="00000000" w:rsidRPr="00000000">
              <w:rPr>
                <w:rtl w:val="0"/>
              </w:rPr>
              <w:t xml:space="preserve">Convencional: Grupo de personas que se reúnen para un propósito específico. No se observa un comportamiento colectivo ni estructurado.</w:t>
            </w:r>
          </w:p>
          <w:p w:rsidR="00000000" w:rsidDel="00000000" w:rsidP="00000000" w:rsidRDefault="00000000" w:rsidRPr="00000000" w14:paraId="00000237">
            <w:pPr>
              <w:widowControl w:val="0"/>
              <w:jc w:val="both"/>
              <w:rPr/>
            </w:pPr>
            <w:r w:rsidDel="00000000" w:rsidR="00000000" w:rsidRPr="00000000">
              <w:rPr>
                <w:rtl w:val="0"/>
              </w:rPr>
            </w:r>
          </w:p>
          <w:p w:rsidR="00000000" w:rsidDel="00000000" w:rsidP="00000000" w:rsidRDefault="00000000" w:rsidRPr="00000000" w14:paraId="00000238">
            <w:pPr>
              <w:widowControl w:val="0"/>
              <w:jc w:val="both"/>
              <w:rPr/>
            </w:pPr>
            <w:r w:rsidDel="00000000" w:rsidR="00000000" w:rsidRPr="00000000">
              <w:rPr>
                <w:rtl w:val="0"/>
              </w:rPr>
              <w:t xml:space="preserve">Expresiva: Grupo de personas que se reúnen principalmente para expresar una o más emociones. </w:t>
            </w:r>
          </w:p>
          <w:p w:rsidR="00000000" w:rsidDel="00000000" w:rsidP="00000000" w:rsidRDefault="00000000" w:rsidRPr="00000000" w14:paraId="00000239">
            <w:pPr>
              <w:widowControl w:val="0"/>
              <w:jc w:val="both"/>
              <w:rPr/>
            </w:pPr>
            <w:r w:rsidDel="00000000" w:rsidR="00000000" w:rsidRPr="00000000">
              <w:rPr>
                <w:rtl w:val="0"/>
              </w:rPr>
            </w:r>
          </w:p>
          <w:p w:rsidR="00000000" w:rsidDel="00000000" w:rsidP="00000000" w:rsidRDefault="00000000" w:rsidRPr="00000000" w14:paraId="0000023A">
            <w:pPr>
              <w:widowControl w:val="0"/>
              <w:jc w:val="both"/>
              <w:rPr/>
            </w:pPr>
            <w:bookmarkStart w:colFirst="0" w:colLast="0" w:name="_heading=h.3j2qqm3" w:id="34"/>
            <w:bookmarkEnd w:id="34"/>
            <w:r w:rsidDel="00000000" w:rsidR="00000000" w:rsidRPr="00000000">
              <w:rPr>
                <w:rtl w:val="0"/>
              </w:rPr>
              <w:t xml:space="preserve">Eufórica: Grupo de personas intensamente emotivas que actúa más allá de una multitud expresiva y que puede llegar a comportarse de manera agresiva.</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jc w:val="both"/>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jc w:val="both"/>
              <w:rPr>
                <w:highlight w:val="white"/>
              </w:rPr>
            </w:pPr>
            <w:r w:rsidDel="00000000" w:rsidR="00000000" w:rsidRPr="00000000">
              <w:rPr>
                <w:rtl w:val="0"/>
              </w:rPr>
              <w:t xml:space="preserve">Crear escena similar al v</w:t>
            </w:r>
            <w:r w:rsidDel="00000000" w:rsidR="00000000" w:rsidRPr="00000000">
              <w:rPr>
                <w:highlight w:val="white"/>
                <w:rtl w:val="0"/>
              </w:rPr>
              <w:t xml:space="preserve">ideo en referencia:</w:t>
            </w:r>
          </w:p>
          <w:p w:rsidR="00000000" w:rsidDel="00000000" w:rsidP="00000000" w:rsidRDefault="00000000" w:rsidRPr="00000000" w14:paraId="0000023E">
            <w:pPr>
              <w:widowControl w:val="0"/>
              <w:jc w:val="both"/>
              <w:rPr>
                <w:highlight w:val="white"/>
              </w:rPr>
            </w:pPr>
            <w:r w:rsidDel="00000000" w:rsidR="00000000" w:rsidRPr="00000000">
              <w:rPr>
                <w:rtl w:val="0"/>
              </w:rPr>
            </w:r>
          </w:p>
          <w:p w:rsidR="00000000" w:rsidDel="00000000" w:rsidP="00000000" w:rsidRDefault="00000000" w:rsidRPr="00000000" w14:paraId="0000023F">
            <w:pPr>
              <w:widowControl w:val="0"/>
              <w:jc w:val="both"/>
              <w:rPr/>
            </w:pPr>
            <w:hyperlink r:id="rId55">
              <w:r w:rsidDel="00000000" w:rsidR="00000000" w:rsidRPr="00000000">
                <w:rPr>
                  <w:color w:val="1a73e8"/>
                  <w:highlight w:val="white"/>
                  <w:u w:val="single"/>
                  <w:rtl w:val="0"/>
                </w:rPr>
                <w:t xml:space="preserve">https://ak.picdn.net/shutterstock/videos/1027762925/preview/stock-footage-group-of-cheering-fans-watch-a-sport-championship-on-stadium-their-team-wins-and-everybody-are.webm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after="240" w:lineRule="auto"/>
              <w:jc w:val="both"/>
              <w:rPr/>
            </w:pPr>
            <w:bookmarkStart w:colFirst="0" w:colLast="0" w:name="_heading=h.2xcytpi" w:id="35"/>
            <w:bookmarkEnd w:id="35"/>
            <w:r w:rsidDel="00000000" w:rsidR="00000000" w:rsidRPr="00000000">
              <w:rPr>
                <w:rtl w:val="0"/>
              </w:rPr>
              <w:t xml:space="preserve">Frecuencia:  Número de repeticiones o periodo de tiempo en que se desarrollará la actividad, tales como ocasional, temporal o permanente.</w:t>
            </w:r>
          </w:p>
          <w:p w:rsidR="00000000" w:rsidDel="00000000" w:rsidP="00000000" w:rsidRDefault="00000000" w:rsidRPr="00000000" w14:paraId="00000242">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jc w:val="both"/>
              <w:rPr/>
            </w:pPr>
            <w:r w:rsidDel="00000000" w:rsidR="00000000" w:rsidRPr="00000000">
              <w:rPr>
                <w:rtl w:val="0"/>
              </w:rPr>
              <w:t xml:space="preserve">6) Frecuencia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4">
            <w:pPr>
              <w:widowControl w:val="0"/>
              <w:jc w:val="both"/>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jc w:val="both"/>
              <w:rPr/>
            </w:pPr>
            <w:r w:rsidDel="00000000" w:rsidR="00000000" w:rsidRPr="00000000">
              <w:rPr>
                <w:rtl w:val="0"/>
              </w:rPr>
              <w:t xml:space="preserve">Recrear escena similar.</w:t>
            </w:r>
          </w:p>
          <w:p w:rsidR="00000000" w:rsidDel="00000000" w:rsidP="00000000" w:rsidRDefault="00000000" w:rsidRPr="00000000" w14:paraId="00000246">
            <w:pPr>
              <w:widowControl w:val="0"/>
              <w:jc w:val="both"/>
              <w:rPr/>
            </w:pPr>
            <w:r w:rsidDel="00000000" w:rsidR="00000000" w:rsidRPr="00000000">
              <w:rPr>
                <w:highlight w:val="white"/>
                <w:rtl w:val="0"/>
              </w:rPr>
              <w:t xml:space="preserve">Video referencia </w:t>
            </w:r>
            <w:hyperlink r:id="rId56">
              <w:r w:rsidDel="00000000" w:rsidR="00000000" w:rsidRPr="00000000">
                <w:rPr>
                  <w:color w:val="1a73e8"/>
                  <w:highlight w:val="white"/>
                  <w:rtl w:val="0"/>
                </w:rPr>
                <w:t xml:space="preserve">https://www.shutterstock.com/es/video/clip-1057995727-viewer-crowded-audience-speak-speaker-microphone-participant</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after="240" w:lineRule="auto"/>
              <w:jc w:val="both"/>
              <w:rPr/>
            </w:pPr>
            <w:bookmarkStart w:colFirst="0" w:colLast="0" w:name="_heading=h.3whwml4" w:id="36"/>
            <w:bookmarkEnd w:id="36"/>
            <w:r w:rsidDel="00000000" w:rsidR="00000000" w:rsidRPr="00000000">
              <w:rPr>
                <w:rtl w:val="0"/>
              </w:rPr>
              <w:t xml:space="preserve">Tipo de actividad y características de la presentación: Se refiere a la naturaleza de la actividad (deportiva, académica, etc.), su desarrollo y la interacción con los participantes. </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after="240" w:lineRule="auto"/>
              <w:jc w:val="both"/>
              <w:rPr/>
            </w:pPr>
            <w:r w:rsidDel="00000000" w:rsidR="00000000" w:rsidRPr="00000000">
              <w:rPr>
                <w:rtl w:val="0"/>
              </w:rPr>
              <w:t xml:space="preserve">7) Tipo de actividad y características de la presentación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jc w:val="both"/>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jc w:val="both"/>
              <w:rPr/>
            </w:pPr>
            <w:r w:rsidDel="00000000" w:rsidR="00000000" w:rsidRPr="00000000">
              <w:rPr>
                <w:rtl w:val="0"/>
              </w:rPr>
              <w:t xml:space="preserve">Dividir pantalla en dos, </w:t>
            </w:r>
          </w:p>
          <w:p w:rsidR="00000000" w:rsidDel="00000000" w:rsidP="00000000" w:rsidRDefault="00000000" w:rsidRPr="00000000" w14:paraId="0000024C">
            <w:pPr>
              <w:widowControl w:val="0"/>
              <w:jc w:val="both"/>
              <w:rPr/>
            </w:pPr>
            <w:r w:rsidDel="00000000" w:rsidR="00000000" w:rsidRPr="00000000">
              <w:rPr>
                <w:rtl w:val="0"/>
              </w:rPr>
              <w:t xml:space="preserve">1) Evento privado</w:t>
            </w:r>
          </w:p>
          <w:p w:rsidR="00000000" w:rsidDel="00000000" w:rsidP="00000000" w:rsidRDefault="00000000" w:rsidRPr="00000000" w14:paraId="0000024D">
            <w:pPr>
              <w:widowControl w:val="0"/>
              <w:jc w:val="both"/>
              <w:rPr>
                <w:highlight w:val="white"/>
              </w:rPr>
            </w:pPr>
            <w:r w:rsidDel="00000000" w:rsidR="00000000" w:rsidRPr="00000000">
              <w:rPr>
                <w:highlight w:val="white"/>
                <w:rtl w:val="0"/>
              </w:rPr>
              <w:t xml:space="preserve">Video referencia:</w:t>
            </w:r>
          </w:p>
          <w:p w:rsidR="00000000" w:rsidDel="00000000" w:rsidP="00000000" w:rsidRDefault="00000000" w:rsidRPr="00000000" w14:paraId="0000024E">
            <w:pPr>
              <w:widowControl w:val="0"/>
              <w:jc w:val="both"/>
              <w:rPr>
                <w:color w:val="1a73e8"/>
                <w:highlight w:val="white"/>
              </w:rPr>
            </w:pPr>
            <w:hyperlink r:id="rId57">
              <w:r w:rsidDel="00000000" w:rsidR="00000000" w:rsidRPr="00000000">
                <w:rPr>
                  <w:color w:val="1a73e8"/>
                  <w:highlight w:val="white"/>
                  <w:rtl w:val="0"/>
                </w:rPr>
                <w:t xml:space="preserve">https://www.shutterstock.com/es/video/clip-1018016164-big-family-garden-party-celebration-gathered-together</w:t>
              </w:r>
            </w:hyperlink>
            <w:r w:rsidDel="00000000" w:rsidR="00000000" w:rsidRPr="00000000">
              <w:rPr>
                <w:rtl w:val="0"/>
              </w:rPr>
            </w:r>
          </w:p>
          <w:p w:rsidR="00000000" w:rsidDel="00000000" w:rsidP="00000000" w:rsidRDefault="00000000" w:rsidRPr="00000000" w14:paraId="0000024F">
            <w:pPr>
              <w:widowControl w:val="0"/>
              <w:jc w:val="both"/>
              <w:rPr/>
            </w:pPr>
            <w:r w:rsidDel="00000000" w:rsidR="00000000" w:rsidRPr="00000000">
              <w:rPr>
                <w:rtl w:val="0"/>
              </w:rPr>
            </w:r>
          </w:p>
          <w:p w:rsidR="00000000" w:rsidDel="00000000" w:rsidP="00000000" w:rsidRDefault="00000000" w:rsidRPr="00000000" w14:paraId="00000250">
            <w:pPr>
              <w:widowControl w:val="0"/>
              <w:jc w:val="both"/>
              <w:rPr/>
            </w:pPr>
            <w:r w:rsidDel="00000000" w:rsidR="00000000" w:rsidRPr="00000000">
              <w:rPr>
                <w:rtl w:val="0"/>
              </w:rPr>
              <w:t xml:space="preserve">2) Evento público</w:t>
            </w:r>
          </w:p>
          <w:p w:rsidR="00000000" w:rsidDel="00000000" w:rsidP="00000000" w:rsidRDefault="00000000" w:rsidRPr="00000000" w14:paraId="00000251">
            <w:pPr>
              <w:widowControl w:val="0"/>
              <w:jc w:val="both"/>
              <w:rPr>
                <w:highlight w:val="white"/>
              </w:rPr>
            </w:pPr>
            <w:r w:rsidDel="00000000" w:rsidR="00000000" w:rsidRPr="00000000">
              <w:rPr>
                <w:highlight w:val="white"/>
                <w:rtl w:val="0"/>
              </w:rPr>
              <w:t xml:space="preserve">Video referencia:</w:t>
            </w:r>
          </w:p>
          <w:p w:rsidR="00000000" w:rsidDel="00000000" w:rsidP="00000000" w:rsidRDefault="00000000" w:rsidRPr="00000000" w14:paraId="00000252">
            <w:pPr>
              <w:widowControl w:val="0"/>
              <w:jc w:val="both"/>
              <w:rPr/>
            </w:pPr>
            <w:hyperlink r:id="rId58">
              <w:r w:rsidDel="00000000" w:rsidR="00000000" w:rsidRPr="00000000">
                <w:rPr>
                  <w:color w:val="1a73e8"/>
                  <w:highlight w:val="white"/>
                  <w:rtl w:val="0"/>
                </w:rPr>
                <w:t xml:space="preserve">https://ak.picdn.net/shutterstock/videos/18002734/preview/stock-footage-colombia-circa-people-on-costumes-dancing-on-the-carnaval-de-barranquilla.webm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after="240" w:lineRule="auto"/>
              <w:jc w:val="both"/>
              <w:rPr/>
            </w:pPr>
            <w:bookmarkStart w:colFirst="0" w:colLast="0" w:name="_heading=h.2bn6wsx" w:id="37"/>
            <w:bookmarkEnd w:id="37"/>
            <w:r w:rsidDel="00000000" w:rsidR="00000000" w:rsidRPr="00000000">
              <w:rPr>
                <w:rtl w:val="0"/>
              </w:rPr>
              <w:t xml:space="preserve">Carácter de la reunión: Conjunto de particularidades de las actividades que significan aglomeraciones de público en cuanto al tipo de convocatoria y la relación del organizador con el público:</w:t>
            </w:r>
          </w:p>
          <w:p w:rsidR="00000000" w:rsidDel="00000000" w:rsidP="00000000" w:rsidRDefault="00000000" w:rsidRPr="00000000" w14:paraId="0000025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Privado con asistentes de un solo tipo o afinidad definida.</w:t>
            </w:r>
          </w:p>
          <w:p w:rsidR="00000000" w:rsidDel="00000000" w:rsidP="00000000" w:rsidRDefault="00000000" w:rsidRPr="00000000" w14:paraId="0000025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Abierta a todo tipo de público en varios escenarios simultáneos. </w:t>
            </w:r>
          </w:p>
          <w:p w:rsidR="00000000" w:rsidDel="00000000" w:rsidP="00000000" w:rsidRDefault="00000000" w:rsidRPr="00000000" w14:paraId="0000025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Abierta a todo tipo de público mezclado en un escenario único.</w:t>
            </w:r>
          </w:p>
          <w:p w:rsidR="00000000" w:rsidDel="00000000" w:rsidP="00000000" w:rsidRDefault="00000000" w:rsidRPr="00000000" w14:paraId="00000258">
            <w:pPr>
              <w:widowControl w:val="0"/>
              <w:jc w:val="both"/>
              <w:rPr/>
            </w:pPr>
            <w:r w:rsidDel="00000000" w:rsidR="00000000" w:rsidRPr="00000000">
              <w:rPr>
                <w:color w:val="000000"/>
                <w:rtl w:val="0"/>
              </w:rPr>
              <w:t xml:space="preserve">Gratuito.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jc w:val="both"/>
              <w:rPr/>
            </w:pPr>
            <w:r w:rsidDel="00000000" w:rsidR="00000000" w:rsidRPr="00000000">
              <w:rPr>
                <w:rtl w:val="0"/>
              </w:rPr>
              <w:t xml:space="preserve">8) Carácter de la reunión</w:t>
            </w:r>
          </w:p>
          <w:p w:rsidR="00000000" w:rsidDel="00000000" w:rsidP="00000000" w:rsidRDefault="00000000" w:rsidRPr="00000000" w14:paraId="0000025A">
            <w:pPr>
              <w:widowControl w:val="0"/>
              <w:jc w:val="both"/>
              <w:rPr/>
            </w:pPr>
            <w:r w:rsidDel="00000000" w:rsidR="00000000" w:rsidRPr="00000000">
              <w:rPr>
                <w:rtl w:val="0"/>
              </w:rPr>
            </w:r>
          </w:p>
          <w:p w:rsidR="00000000" w:rsidDel="00000000" w:rsidP="00000000" w:rsidRDefault="00000000" w:rsidRPr="00000000" w14:paraId="0000025B">
            <w:pPr>
              <w:widowControl w:val="0"/>
              <w:jc w:val="both"/>
              <w:rPr/>
            </w:pPr>
            <w:r w:rsidDel="00000000" w:rsidR="00000000" w:rsidRPr="00000000">
              <w:rPr>
                <w:rtl w:val="0"/>
              </w:rPr>
              <w:t xml:space="preserve">Pantalla 1: Privada</w:t>
            </w:r>
          </w:p>
          <w:p w:rsidR="00000000" w:rsidDel="00000000" w:rsidP="00000000" w:rsidRDefault="00000000" w:rsidRPr="00000000" w14:paraId="0000025C">
            <w:pPr>
              <w:widowControl w:val="0"/>
              <w:jc w:val="both"/>
              <w:rPr/>
            </w:pPr>
            <w:r w:rsidDel="00000000" w:rsidR="00000000" w:rsidRPr="00000000">
              <w:rPr>
                <w:rtl w:val="0"/>
              </w:rPr>
            </w:r>
          </w:p>
          <w:p w:rsidR="00000000" w:rsidDel="00000000" w:rsidP="00000000" w:rsidRDefault="00000000" w:rsidRPr="00000000" w14:paraId="0000025D">
            <w:pPr>
              <w:widowControl w:val="0"/>
              <w:jc w:val="both"/>
              <w:rPr/>
            </w:pPr>
            <w:r w:rsidDel="00000000" w:rsidR="00000000" w:rsidRPr="00000000">
              <w:rPr>
                <w:rtl w:val="0"/>
              </w:rPr>
            </w:r>
          </w:p>
          <w:p w:rsidR="00000000" w:rsidDel="00000000" w:rsidP="00000000" w:rsidRDefault="00000000" w:rsidRPr="00000000" w14:paraId="0000025E">
            <w:pPr>
              <w:widowControl w:val="0"/>
              <w:jc w:val="both"/>
              <w:rPr/>
            </w:pPr>
            <w:r w:rsidDel="00000000" w:rsidR="00000000" w:rsidRPr="00000000">
              <w:rPr>
                <w:rtl w:val="0"/>
              </w:rPr>
              <w:t xml:space="preserve">Pantalla 2: Pública</w:t>
            </w:r>
          </w:p>
          <w:p w:rsidR="00000000" w:rsidDel="00000000" w:rsidP="00000000" w:rsidRDefault="00000000" w:rsidRPr="00000000" w14:paraId="0000025F">
            <w:pPr>
              <w:widowControl w:val="0"/>
              <w:jc w:val="both"/>
              <w:rPr/>
            </w:pPr>
            <w:r w:rsidDel="00000000" w:rsidR="00000000" w:rsidRPr="00000000">
              <w:rPr>
                <w:rtl w:val="0"/>
              </w:rPr>
            </w:r>
          </w:p>
          <w:p w:rsidR="00000000" w:rsidDel="00000000" w:rsidP="00000000" w:rsidRDefault="00000000" w:rsidRPr="00000000" w14:paraId="00000260">
            <w:pPr>
              <w:widowControl w:val="0"/>
              <w:jc w:val="both"/>
              <w:rPr/>
            </w:pPr>
            <w:r w:rsidDel="00000000" w:rsidR="00000000" w:rsidRPr="00000000">
              <w:rPr>
                <w:rtl w:val="0"/>
              </w:rPr>
            </w:r>
          </w:p>
          <w:p w:rsidR="00000000" w:rsidDel="00000000" w:rsidP="00000000" w:rsidRDefault="00000000" w:rsidRPr="00000000" w14:paraId="00000261">
            <w:pPr>
              <w:widowControl w:val="0"/>
              <w:jc w:val="both"/>
              <w:rPr/>
            </w:pPr>
            <w:r w:rsidDel="00000000" w:rsidR="00000000" w:rsidRPr="00000000">
              <w:rPr>
                <w:rtl w:val="0"/>
              </w:rPr>
            </w:r>
          </w:p>
          <w:p w:rsidR="00000000" w:rsidDel="00000000" w:rsidP="00000000" w:rsidRDefault="00000000" w:rsidRPr="00000000" w14:paraId="00000262">
            <w:pPr>
              <w:widowControl w:val="0"/>
              <w:jc w:val="both"/>
              <w:rPr/>
            </w:pPr>
            <w:r w:rsidDel="00000000" w:rsidR="00000000" w:rsidRPr="00000000">
              <w:rPr>
                <w:rtl w:val="0"/>
              </w:rPr>
            </w:r>
          </w:p>
          <w:p w:rsidR="00000000" w:rsidDel="00000000" w:rsidP="00000000" w:rsidRDefault="00000000" w:rsidRPr="00000000" w14:paraId="00000263">
            <w:pPr>
              <w:widowControl w:val="0"/>
              <w:jc w:val="both"/>
              <w:rPr/>
            </w:pPr>
            <w:r w:rsidDel="00000000" w:rsidR="00000000" w:rsidRPr="00000000">
              <w:rPr>
                <w:rtl w:val="0"/>
              </w:rPr>
            </w:r>
          </w:p>
          <w:p w:rsidR="00000000" w:rsidDel="00000000" w:rsidP="00000000" w:rsidRDefault="00000000" w:rsidRPr="00000000" w14:paraId="00000264">
            <w:pPr>
              <w:widowControl w:val="0"/>
              <w:jc w:val="both"/>
              <w:rPr/>
            </w:pPr>
            <w:r w:rsidDel="00000000" w:rsidR="00000000" w:rsidRPr="00000000">
              <w:rPr>
                <w:rtl w:val="0"/>
              </w:rPr>
              <w:t xml:space="preserve">Información tomada de la </w:t>
            </w:r>
            <w:r w:rsidDel="00000000" w:rsidR="00000000" w:rsidRPr="00000000">
              <w:rPr>
                <w:i w:val="1"/>
                <w:rtl w:val="0"/>
              </w:rPr>
              <w:t xml:space="preserve">Guía técnica para la reglamentación local de eventos con aglomeraciones en público,</w:t>
            </w:r>
            <w:r w:rsidDel="00000000" w:rsidR="00000000" w:rsidRPr="00000000">
              <w:rPr>
                <w:rtl w:val="0"/>
              </w:rPr>
              <w:t xml:space="preserve"> 2018, pp. 17-21.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66">
            <w:pPr>
              <w:widowControl w:val="0"/>
              <w:jc w:val="both"/>
              <w:rPr>
                <w:b w:val="1"/>
              </w:rPr>
            </w:pPr>
            <w:r w:rsidDel="00000000" w:rsidR="00000000" w:rsidRPr="00000000">
              <w:rPr>
                <w:b w:val="1"/>
                <w:color w:val="666666"/>
                <w:rtl w:val="0"/>
              </w:rPr>
              <w:t xml:space="preserve">623800_v2</w:t>
            </w:r>
            <w:r w:rsidDel="00000000" w:rsidR="00000000" w:rsidRPr="00000000">
              <w:rPr>
                <w:rtl w:val="0"/>
              </w:rPr>
            </w:r>
          </w:p>
        </w:tc>
      </w:tr>
    </w:tbl>
    <w:p w:rsidR="00000000" w:rsidDel="00000000" w:rsidP="00000000" w:rsidRDefault="00000000" w:rsidRPr="00000000" w14:paraId="0000026A">
      <w:pPr>
        <w:spacing w:line="240" w:lineRule="auto"/>
        <w:jc w:val="both"/>
        <w:rPr/>
      </w:pPr>
      <w:r w:rsidDel="00000000" w:rsidR="00000000" w:rsidRPr="00000000">
        <w:rPr>
          <w:rtl w:val="0"/>
        </w:rPr>
      </w:r>
    </w:p>
    <w:p w:rsidR="00000000" w:rsidDel="00000000" w:rsidP="00000000" w:rsidRDefault="00000000" w:rsidRPr="00000000" w14:paraId="0000026B">
      <w:pPr>
        <w:spacing w:line="240" w:lineRule="auto"/>
        <w:jc w:val="both"/>
        <w:rPr>
          <w:b w:val="1"/>
        </w:rPr>
      </w:pPr>
      <w:r w:rsidDel="00000000" w:rsidR="00000000" w:rsidRPr="00000000">
        <w:rPr>
          <w:rtl w:val="0"/>
        </w:rPr>
      </w:r>
    </w:p>
    <w:tbl>
      <w:tblPr>
        <w:tblStyle w:val="Table30"/>
        <w:tblW w:w="13575.0" w:type="dxa"/>
        <w:jc w:val="left"/>
        <w:tblInd w:w="-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75"/>
        <w:tblGridChange w:id="0">
          <w:tblGrid>
            <w:gridCol w:w="13575"/>
          </w:tblGrid>
        </w:tblGridChange>
      </w:tblGrid>
      <w:tr>
        <w:trPr>
          <w:cantSplit w:val="0"/>
          <w:trHeight w:val="444" w:hRule="atLeast"/>
          <w:tblHeader w:val="0"/>
        </w:trPr>
        <w:tc>
          <w:tcPr>
            <w:shd w:fill="8db3e2" w:val="clear"/>
          </w:tcPr>
          <w:p w:rsidR="00000000" w:rsidDel="00000000" w:rsidP="00000000" w:rsidRDefault="00000000" w:rsidRPr="00000000" w14:paraId="0000026C">
            <w:pPr>
              <w:keepNext w:val="1"/>
              <w:keepLines w:val="1"/>
              <w:spacing w:after="120" w:before="400" w:lineRule="auto"/>
              <w:jc w:val="center"/>
              <w:rPr>
                <w:color w:val="000000"/>
              </w:rPr>
            </w:pPr>
            <w:bookmarkStart w:colFirst="0" w:colLast="0" w:name="_heading=h.7u5nczugxxkh" w:id="38"/>
            <w:bookmarkEnd w:id="38"/>
            <w:r w:rsidDel="00000000" w:rsidR="00000000" w:rsidRPr="00000000">
              <w:rPr>
                <w:rtl w:val="0"/>
              </w:rPr>
              <w:t xml:space="preserve">Cuadro de texto</w:t>
            </w:r>
            <w:r w:rsidDel="00000000" w:rsidR="00000000" w:rsidRPr="00000000">
              <w:rPr>
                <w:rtl w:val="0"/>
              </w:rPr>
            </w:r>
          </w:p>
        </w:tc>
      </w:tr>
      <w:tr>
        <w:trPr>
          <w:cantSplit w:val="0"/>
          <w:tblHeader w:val="0"/>
        </w:trPr>
        <w:tc>
          <w:tcPr/>
          <w:p w:rsidR="00000000" w:rsidDel="00000000" w:rsidP="00000000" w:rsidRDefault="00000000" w:rsidRPr="00000000" w14:paraId="0000026D">
            <w:pPr>
              <w:jc w:val="both"/>
              <w:rPr/>
            </w:pPr>
            <w:r w:rsidDel="00000000" w:rsidR="00000000" w:rsidRPr="00000000">
              <w:rPr>
                <w:rtl w:val="0"/>
              </w:rPr>
              <w:t xml:space="preserve">Para determinar el tipo de evento, la </w:t>
            </w:r>
            <w:r w:rsidDel="00000000" w:rsidR="00000000" w:rsidRPr="00000000">
              <w:rPr>
                <w:i w:val="1"/>
                <w:rtl w:val="0"/>
              </w:rPr>
              <w:t xml:space="preserve">Guía técnica para la reglamentación local de eventos con aglomeraciones en público </w:t>
            </w:r>
            <w:r w:rsidDel="00000000" w:rsidR="00000000" w:rsidRPr="00000000">
              <w:rPr>
                <w:rtl w:val="0"/>
              </w:rPr>
              <w:t xml:space="preserve">(2018) establece los lineamientos de acuerdo con cada una de las variables, y unas categorías para evaluar la ponderación y el nivel de riesgo de ejecución del evento:</w:t>
            </w:r>
          </w:p>
          <w:p w:rsidR="00000000" w:rsidDel="00000000" w:rsidP="00000000" w:rsidRDefault="00000000" w:rsidRPr="00000000" w14:paraId="0000026E">
            <w:pPr>
              <w:jc w:val="both"/>
              <w:rPr/>
            </w:pPr>
            <w:r w:rsidDel="00000000" w:rsidR="00000000" w:rsidRPr="00000000">
              <w:rPr>
                <w:rtl w:val="0"/>
              </w:rPr>
            </w:r>
          </w:p>
          <w:tbl>
            <w:tblPr>
              <w:tblStyle w:val="Table31"/>
              <w:tblW w:w="10336.0" w:type="dxa"/>
              <w:jc w:val="left"/>
              <w:tblInd w:w="1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4"/>
              <w:gridCol w:w="2584"/>
              <w:gridCol w:w="2584"/>
              <w:gridCol w:w="2584"/>
              <w:tblGridChange w:id="0">
                <w:tblGrid>
                  <w:gridCol w:w="2584"/>
                  <w:gridCol w:w="2584"/>
                  <w:gridCol w:w="2584"/>
                  <w:gridCol w:w="2584"/>
                </w:tblGrid>
              </w:tblGridChange>
            </w:tblGrid>
            <w:tr>
              <w:trPr>
                <w:cantSplit w:val="0"/>
                <w:tblHeader w:val="0"/>
              </w:trPr>
              <w:tc>
                <w:tcPr/>
                <w:p w:rsidR="00000000" w:rsidDel="00000000" w:rsidP="00000000" w:rsidRDefault="00000000" w:rsidRPr="00000000" w14:paraId="0000026F">
                  <w:pPr>
                    <w:jc w:val="both"/>
                    <w:rPr/>
                  </w:pPr>
                  <w:r w:rsidDel="00000000" w:rsidR="00000000" w:rsidRPr="00000000">
                    <w:rPr>
                      <w:rtl w:val="0"/>
                    </w:rPr>
                    <w:t xml:space="preserve">Ponderación </w:t>
                  </w:r>
                </w:p>
              </w:tc>
              <w:tc>
                <w:tcPr>
                  <w:shd w:fill="ffff00" w:val="clear"/>
                </w:tcPr>
                <w:p w:rsidR="00000000" w:rsidDel="00000000" w:rsidP="00000000" w:rsidRDefault="00000000" w:rsidRPr="00000000" w14:paraId="00000270">
                  <w:pPr>
                    <w:jc w:val="both"/>
                    <w:rPr/>
                  </w:pPr>
                  <w:r w:rsidDel="00000000" w:rsidR="00000000" w:rsidRPr="00000000">
                    <w:rPr>
                      <w:rtl w:val="0"/>
                    </w:rPr>
                    <w:t xml:space="preserve">Inferior al 15 % </w:t>
                  </w:r>
                </w:p>
              </w:tc>
              <w:tc>
                <w:tcPr>
                  <w:shd w:fill="ffc000" w:val="clear"/>
                </w:tcPr>
                <w:p w:rsidR="00000000" w:rsidDel="00000000" w:rsidP="00000000" w:rsidRDefault="00000000" w:rsidRPr="00000000" w14:paraId="00000271">
                  <w:pPr>
                    <w:jc w:val="both"/>
                    <w:rPr/>
                  </w:pPr>
                  <w:r w:rsidDel="00000000" w:rsidR="00000000" w:rsidRPr="00000000">
                    <w:rPr>
                      <w:rtl w:val="0"/>
                    </w:rPr>
                    <w:t xml:space="preserve">Del 16 al 35 % </w:t>
                  </w:r>
                </w:p>
              </w:tc>
              <w:tc>
                <w:tcPr>
                  <w:shd w:fill="ff0000" w:val="clear"/>
                </w:tcPr>
                <w:p w:rsidR="00000000" w:rsidDel="00000000" w:rsidP="00000000" w:rsidRDefault="00000000" w:rsidRPr="00000000" w14:paraId="00000272">
                  <w:pPr>
                    <w:jc w:val="both"/>
                    <w:rPr/>
                  </w:pPr>
                  <w:r w:rsidDel="00000000" w:rsidR="00000000" w:rsidRPr="00000000">
                    <w:rPr>
                      <w:rtl w:val="0"/>
                    </w:rPr>
                    <w:t xml:space="preserve">Superior al 35 % </w:t>
                  </w:r>
                </w:p>
              </w:tc>
            </w:tr>
            <w:tr>
              <w:trPr>
                <w:cantSplit w:val="0"/>
                <w:tblHeader w:val="0"/>
              </w:trPr>
              <w:tc>
                <w:tcPr/>
                <w:p w:rsidR="00000000" w:rsidDel="00000000" w:rsidP="00000000" w:rsidRDefault="00000000" w:rsidRPr="00000000" w14:paraId="00000273">
                  <w:pPr>
                    <w:jc w:val="both"/>
                    <w:rPr/>
                  </w:pPr>
                  <w:r w:rsidDel="00000000" w:rsidR="00000000" w:rsidRPr="00000000">
                    <w:rPr>
                      <w:rtl w:val="0"/>
                    </w:rPr>
                    <w:t xml:space="preserve">Nivel de riesgo</w:t>
                  </w:r>
                </w:p>
              </w:tc>
              <w:tc>
                <w:tcPr>
                  <w:shd w:fill="ffff00" w:val="clear"/>
                </w:tcPr>
                <w:p w:rsidR="00000000" w:rsidDel="00000000" w:rsidP="00000000" w:rsidRDefault="00000000" w:rsidRPr="00000000" w14:paraId="00000274">
                  <w:pPr>
                    <w:jc w:val="both"/>
                    <w:rPr/>
                  </w:pPr>
                  <w:r w:rsidDel="00000000" w:rsidR="00000000" w:rsidRPr="00000000">
                    <w:rPr>
                      <w:rtl w:val="0"/>
                    </w:rPr>
                    <w:t xml:space="preserve">Bajo </w:t>
                  </w:r>
                </w:p>
              </w:tc>
              <w:tc>
                <w:tcPr>
                  <w:shd w:fill="ffc000" w:val="clear"/>
                </w:tcPr>
                <w:p w:rsidR="00000000" w:rsidDel="00000000" w:rsidP="00000000" w:rsidRDefault="00000000" w:rsidRPr="00000000" w14:paraId="00000275">
                  <w:pPr>
                    <w:jc w:val="both"/>
                    <w:rPr/>
                  </w:pPr>
                  <w:r w:rsidDel="00000000" w:rsidR="00000000" w:rsidRPr="00000000">
                    <w:rPr>
                      <w:rtl w:val="0"/>
                    </w:rPr>
                    <w:t xml:space="preserve">Moderado </w:t>
                  </w:r>
                </w:p>
              </w:tc>
              <w:tc>
                <w:tcPr>
                  <w:shd w:fill="ff0000" w:val="clear"/>
                </w:tcPr>
                <w:p w:rsidR="00000000" w:rsidDel="00000000" w:rsidP="00000000" w:rsidRDefault="00000000" w:rsidRPr="00000000" w14:paraId="00000276">
                  <w:pPr>
                    <w:jc w:val="both"/>
                    <w:rPr/>
                  </w:pPr>
                  <w:r w:rsidDel="00000000" w:rsidR="00000000" w:rsidRPr="00000000">
                    <w:rPr>
                      <w:rtl w:val="0"/>
                    </w:rPr>
                    <w:t xml:space="preserve">Alto </w:t>
                  </w:r>
                </w:p>
              </w:tc>
            </w:tr>
            <w:tr>
              <w:trPr>
                <w:cantSplit w:val="0"/>
                <w:tblHeader w:val="0"/>
              </w:trPr>
              <w:tc>
                <w:tcPr/>
                <w:p w:rsidR="00000000" w:rsidDel="00000000" w:rsidP="00000000" w:rsidRDefault="00000000" w:rsidRPr="00000000" w14:paraId="00000277">
                  <w:pPr>
                    <w:jc w:val="both"/>
                    <w:rPr/>
                  </w:pPr>
                  <w:r w:rsidDel="00000000" w:rsidR="00000000" w:rsidRPr="00000000">
                    <w:rPr>
                      <w:rtl w:val="0"/>
                    </w:rPr>
                    <w:t xml:space="preserve">Categorización </w:t>
                  </w:r>
                </w:p>
              </w:tc>
              <w:tc>
                <w:tcPr>
                  <w:gridSpan w:val="2"/>
                </w:tcPr>
                <w:p w:rsidR="00000000" w:rsidDel="00000000" w:rsidP="00000000" w:rsidRDefault="00000000" w:rsidRPr="00000000" w14:paraId="00000278">
                  <w:pPr>
                    <w:jc w:val="both"/>
                    <w:rPr/>
                  </w:pPr>
                  <w:r w:rsidDel="00000000" w:rsidR="00000000" w:rsidRPr="00000000">
                    <w:rPr>
                      <w:rtl w:val="0"/>
                    </w:rPr>
                    <w:t xml:space="preserve">No complejo</w:t>
                  </w:r>
                </w:p>
              </w:tc>
              <w:tc>
                <w:tcPr/>
                <w:p w:rsidR="00000000" w:rsidDel="00000000" w:rsidP="00000000" w:rsidRDefault="00000000" w:rsidRPr="00000000" w14:paraId="0000027A">
                  <w:pPr>
                    <w:jc w:val="both"/>
                    <w:rPr/>
                  </w:pPr>
                  <w:r w:rsidDel="00000000" w:rsidR="00000000" w:rsidRPr="00000000">
                    <w:rPr>
                      <w:rtl w:val="0"/>
                    </w:rPr>
                    <w:t xml:space="preserve">Complejo </w:t>
                  </w:r>
                </w:p>
              </w:tc>
            </w:tr>
          </w:tbl>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t xml:space="preserve">Para profundizar este tema puedes consultar el Anexo 2: Modelo para la categorización de eventos con aglomeraciones de público</w:t>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 xml:space="preserve">De acuerdo con el cumplimiento de los requisitos para el manejo de aglomeraciones es importante planificar y gestionar los recursos necesarios para anticiparse a una posible emergencia, ya que la responsabilidad de cualquier situación adversa durante el desarrollo del evento recae sobre quien lo organiza. </w:t>
            </w:r>
          </w:p>
        </w:tc>
      </w:tr>
    </w:tbl>
    <w:p w:rsidR="00000000" w:rsidDel="00000000" w:rsidP="00000000" w:rsidRDefault="00000000" w:rsidRPr="00000000" w14:paraId="0000027F">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280">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281">
      <w:pPr>
        <w:spacing w:line="240" w:lineRule="auto"/>
        <w:jc w:val="both"/>
        <w:rPr>
          <w:b w:val="1"/>
        </w:rPr>
      </w:pPr>
      <w:r w:rsidDel="00000000" w:rsidR="00000000" w:rsidRPr="00000000">
        <w:rPr>
          <w:b w:val="1"/>
          <w:rtl w:val="0"/>
        </w:rPr>
        <w:t xml:space="preserve">5. Proceso de registro y solicitud de permisos </w:t>
      </w:r>
    </w:p>
    <w:p w:rsidR="00000000" w:rsidDel="00000000" w:rsidP="00000000" w:rsidRDefault="00000000" w:rsidRPr="00000000" w14:paraId="00000282">
      <w:pPr>
        <w:spacing w:line="240" w:lineRule="auto"/>
        <w:ind w:left="426" w:firstLine="0"/>
        <w:jc w:val="both"/>
        <w:rPr>
          <w:b w:val="1"/>
          <w:color w:val="7f7f7f"/>
        </w:rPr>
      </w:pPr>
      <w:r w:rsidDel="00000000" w:rsidR="00000000" w:rsidRPr="00000000">
        <w:rPr>
          <w:rtl w:val="0"/>
        </w:rPr>
      </w:r>
    </w:p>
    <w:tbl>
      <w:tblPr>
        <w:tblStyle w:val="Table32"/>
        <w:tblW w:w="1344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40"/>
        <w:tblGridChange w:id="0">
          <w:tblGrid>
            <w:gridCol w:w="13440"/>
          </w:tblGrid>
        </w:tblGridChange>
      </w:tblGrid>
      <w:tr>
        <w:trPr>
          <w:cantSplit w:val="0"/>
          <w:trHeight w:val="444" w:hRule="atLeast"/>
          <w:tblHeader w:val="0"/>
        </w:trPr>
        <w:tc>
          <w:tcPr>
            <w:shd w:fill="8db3e2" w:val="clear"/>
          </w:tcPr>
          <w:p w:rsidR="00000000" w:rsidDel="00000000" w:rsidP="00000000" w:rsidRDefault="00000000" w:rsidRPr="00000000" w14:paraId="00000283">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ejh0sa26laj1" w:id="39"/>
            <w:bookmarkEnd w:id="39"/>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84">
            <w:pPr>
              <w:rPr/>
            </w:pPr>
            <w:r w:rsidDel="00000000" w:rsidR="00000000" w:rsidRPr="00000000">
              <w:rPr>
                <w:rtl w:val="0"/>
              </w:rPr>
              <w:t xml:space="preserve"> </w:t>
            </w:r>
            <w:sdt>
              <w:sdtPr>
                <w:tag w:val="goog_rdk_19"/>
              </w:sdtPr>
              <w:sdtContent>
                <w:commentRangeStart w:id="13"/>
              </w:sdtContent>
            </w:sdt>
            <w:r w:rsidDel="00000000" w:rsidR="00000000" w:rsidRPr="00000000">
              <w:rPr/>
              <w:drawing>
                <wp:inline distB="114300" distT="114300" distL="114300" distR="114300">
                  <wp:extent cx="1257557" cy="1299757"/>
                  <wp:effectExtent b="0" l="0" r="0" t="0"/>
                  <wp:docPr id="465"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1257557" cy="1299757"/>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85">
            <w:pPr>
              <w:rPr>
                <w:color w:val="ff00ff"/>
              </w:rPr>
            </w:pPr>
            <w:r w:rsidDel="00000000" w:rsidR="00000000" w:rsidRPr="00000000">
              <w:rPr>
                <w:color w:val="ff00ff"/>
                <w:rtl w:val="0"/>
              </w:rPr>
              <w:t xml:space="preserve">El proceso de solicitud de permisos será responsabilidad de los organizadores del evento y la autorización de este debe ser analizada y aprobada por las alcaldías municipales y distritales, que tienen la obligación de disponer sobre los mecanismos para la recepción de los documentos, la aprobación o negación de los permisos.</w:t>
            </w:r>
          </w:p>
          <w:p w:rsidR="00000000" w:rsidDel="00000000" w:rsidP="00000000" w:rsidRDefault="00000000" w:rsidRPr="00000000" w14:paraId="00000286">
            <w:pPr>
              <w:spacing w:after="240" w:before="240" w:lineRule="auto"/>
              <w:jc w:val="both"/>
              <w:rPr>
                <w:color w:val="ff00ff"/>
              </w:rPr>
            </w:pPr>
            <w:r w:rsidDel="00000000" w:rsidR="00000000" w:rsidRPr="00000000">
              <w:rPr>
                <w:color w:val="ff00ff"/>
                <w:rtl w:val="0"/>
              </w:rPr>
              <w:t xml:space="preserve">La solicitud de autorización se debe dirigir al alcalde o designado por la administración municipal o distrital, con quince días hábiles de anticipación, anteriores a la fecha del evento. Debe estar firmada por el organizador e incluir la información de la hora en que se llevará a cabo, el lugar, el aforo aproximado y el tipo de evento que se realizará.</w:t>
            </w:r>
          </w:p>
        </w:tc>
      </w:tr>
    </w:tbl>
    <w:p w:rsidR="00000000" w:rsidDel="00000000" w:rsidP="00000000" w:rsidRDefault="00000000" w:rsidRPr="00000000" w14:paraId="00000287">
      <w:pPr>
        <w:spacing w:line="240" w:lineRule="auto"/>
        <w:rPr>
          <w:b w:val="1"/>
        </w:rPr>
      </w:pPr>
      <w:r w:rsidDel="00000000" w:rsidR="00000000" w:rsidRPr="00000000">
        <w:rPr>
          <w:rtl w:val="0"/>
        </w:rPr>
      </w:r>
    </w:p>
    <w:p w:rsidR="00000000" w:rsidDel="00000000" w:rsidP="00000000" w:rsidRDefault="00000000" w:rsidRPr="00000000" w14:paraId="00000288">
      <w:pPr>
        <w:spacing w:line="240" w:lineRule="auto"/>
        <w:jc w:val="both"/>
        <w:rPr/>
      </w:pPr>
      <w:bookmarkStart w:colFirst="0" w:colLast="0" w:name="_heading=h.3znysh7" w:id="40"/>
      <w:bookmarkEnd w:id="40"/>
      <w:r w:rsidDel="00000000" w:rsidR="00000000" w:rsidRPr="00000000">
        <w:rPr>
          <w:rtl w:val="0"/>
        </w:rPr>
      </w:r>
    </w:p>
    <w:tbl>
      <w:tblPr>
        <w:tblStyle w:val="Table3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9">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A">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2et92p0" w:id="41"/>
            <w:bookmarkEnd w:id="41"/>
            <w:r w:rsidDel="00000000" w:rsidR="00000000" w:rsidRPr="00000000">
              <w:rPr>
                <w:color w:val="000000"/>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jc w:val="both"/>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8D">
            <w:pPr>
              <w:spacing w:after="240" w:before="240" w:lineRule="auto"/>
              <w:jc w:val="both"/>
              <w:rPr/>
            </w:pPr>
            <w:r w:rsidDel="00000000" w:rsidR="00000000" w:rsidRPr="00000000">
              <w:rPr>
                <w:rtl w:val="0"/>
              </w:rPr>
              <w:t xml:space="preserve">Según la </w:t>
            </w:r>
            <w:r w:rsidDel="00000000" w:rsidR="00000000" w:rsidRPr="00000000">
              <w:rPr>
                <w:i w:val="1"/>
                <w:rtl w:val="0"/>
              </w:rPr>
              <w:t xml:space="preserve">Guía técnica para la reglamentación local de eventos con aglomeraciones en público</w:t>
            </w:r>
            <w:r w:rsidDel="00000000" w:rsidR="00000000" w:rsidRPr="00000000">
              <w:rPr>
                <w:rtl w:val="0"/>
              </w:rPr>
              <w:t xml:space="preserve"> (2018, p. 32), se deben anexar los siguientes documentos: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F">
            <w:pPr>
              <w:widowControl w:val="0"/>
              <w:jc w:val="both"/>
              <w:rPr/>
            </w:pPr>
            <w:r w:rsidDel="00000000" w:rsidR="00000000" w:rsidRPr="00000000">
              <w:rPr/>
              <w:drawing>
                <wp:inline distB="114300" distT="114300" distL="114300" distR="114300">
                  <wp:extent cx="2667953" cy="2081683"/>
                  <wp:effectExtent b="0" l="0" r="0" t="0"/>
                  <wp:docPr id="44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2667953" cy="2081683"/>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widowControl w:val="0"/>
              <w:jc w:val="both"/>
              <w:rPr>
                <w:color w:val="434343"/>
              </w:rPr>
            </w:pPr>
            <w:r w:rsidDel="00000000" w:rsidR="00000000" w:rsidRPr="00000000">
              <w:rPr>
                <w:color w:val="434343"/>
                <w:highlight w:val="white"/>
                <w:rtl w:val="0"/>
              </w:rPr>
              <w:t xml:space="preserve">Se solicita crear una imagen similar al ejemplo. La idea es que, en la calle, se vean las principales oficinas con su correspondiente letrero de identificación: Alcaldía, Secretaría de Salud, Casa de Eventos, Coliseo, Estación de Bomberos, Secretaría de Medio Ambiente, Oficina de Seguros y Defensa Civil. En cada lugar se deben ubicar los puntos calientes según especificación de la tabla: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3">
            <w:pPr>
              <w:widowControl w:val="0"/>
              <w:jc w:val="both"/>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94">
            <w:pPr>
              <w:widowControl w:val="0"/>
              <w:jc w:val="both"/>
              <w:rPr/>
            </w:pPr>
            <w:r w:rsidDel="00000000" w:rsidR="00000000" w:rsidRPr="00000000">
              <w:rPr>
                <w:color w:val="666666"/>
                <w:rtl w:val="0"/>
              </w:rPr>
              <w:t xml:space="preserve">623800_i19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widowControl w:val="0"/>
              <w:jc w:val="both"/>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97">
            <w:pPr>
              <w:spacing w:before="240" w:lineRule="auto"/>
              <w:jc w:val="both"/>
              <w:rPr/>
            </w:pPr>
            <w:r w:rsidDel="00000000" w:rsidR="00000000" w:rsidRPr="00000000">
              <w:rPr>
                <w:rtl w:val="0"/>
              </w:rPr>
              <w:t xml:space="preserve">Existencia y representación legal o cédula, si es persona natural, del responsable del evento.</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jc w:val="both"/>
              <w:rPr/>
            </w:pPr>
            <w:r w:rsidDel="00000000" w:rsidR="00000000" w:rsidRPr="00000000">
              <w:rPr>
                <w:rtl w:val="0"/>
              </w:rPr>
              <w:t xml:space="preserve">Casa de Eventos.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jc w:val="both"/>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jc w:val="both"/>
              <w:rPr/>
            </w:pPr>
            <w:r w:rsidDel="00000000" w:rsidR="00000000" w:rsidRPr="00000000">
              <w:rPr>
                <w:rtl w:val="0"/>
              </w:rPr>
              <w:t xml:space="preserve">Contrato o autorización del lugar donde tendrá lugar. </w:t>
            </w:r>
          </w:p>
          <w:p w:rsidR="00000000" w:rsidDel="00000000" w:rsidP="00000000" w:rsidRDefault="00000000" w:rsidRPr="00000000" w14:paraId="0000029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jc w:val="both"/>
              <w:rPr/>
            </w:pPr>
            <w:r w:rsidDel="00000000" w:rsidR="00000000" w:rsidRPr="00000000">
              <w:rPr>
                <w:rtl w:val="0"/>
              </w:rPr>
              <w:t xml:space="preserve">Coliseo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jc w:val="both"/>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9E">
            <w:pPr>
              <w:jc w:val="both"/>
              <w:rPr/>
            </w:pPr>
            <w:r w:rsidDel="00000000" w:rsidR="00000000" w:rsidRPr="00000000">
              <w:rPr>
                <w:rtl w:val="0"/>
              </w:rPr>
              <w:t xml:space="preserve">Concepto del plan de gestión de riesgo, emitido por las entidades autorizadas en cada municipio o ciudad.</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jc w:val="both"/>
              <w:rPr/>
            </w:pPr>
            <w:r w:rsidDel="00000000" w:rsidR="00000000" w:rsidRPr="00000000">
              <w:rPr>
                <w:rtl w:val="0"/>
              </w:rPr>
              <w:t xml:space="preserve">Alcaldía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0">
            <w:pPr>
              <w:widowControl w:val="0"/>
              <w:jc w:val="both"/>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A1">
            <w:pPr>
              <w:widowControl w:val="0"/>
              <w:jc w:val="both"/>
              <w:rPr/>
            </w:pPr>
            <w:r w:rsidDel="00000000" w:rsidR="00000000" w:rsidRPr="00000000">
              <w:rPr>
                <w:rtl w:val="0"/>
              </w:rPr>
              <w:t xml:space="preserve">Concepto integral de seguridad humana y contra incendios, emitido </w:t>
            </w:r>
            <w:r w:rsidDel="00000000" w:rsidR="00000000" w:rsidRPr="00000000">
              <w:rPr>
                <w:color w:val="ff0000"/>
                <w:rtl w:val="0"/>
              </w:rPr>
              <w:t xml:space="preserve">por el cuerpo de bomberos, solicitado por el plan de emergencias y contingencias, donde se identifiquen las vías de evacuación y los planes operativos para la atención de situaciones adversas que se puedan presentar en el desarrollo del evento.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jc w:val="both"/>
              <w:rPr/>
            </w:pPr>
            <w:r w:rsidDel="00000000" w:rsidR="00000000" w:rsidRPr="00000000">
              <w:rPr>
                <w:rtl w:val="0"/>
              </w:rPr>
              <w:t xml:space="preserve">Estación de Bomberos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jc w:val="both"/>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jc w:val="both"/>
              <w:rPr/>
            </w:pPr>
            <w:r w:rsidDel="00000000" w:rsidR="00000000" w:rsidRPr="00000000">
              <w:rPr>
                <w:rtl w:val="0"/>
              </w:rPr>
              <w:t xml:space="preserve">Concepto de manejo ambiental emitido por la Secretaría de Ambiente o la entidad que haga sus veces en los municipios o ciudades.</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jc w:val="both"/>
              <w:rPr/>
            </w:pPr>
            <w:r w:rsidDel="00000000" w:rsidR="00000000" w:rsidRPr="00000000">
              <w:rPr>
                <w:rtl w:val="0"/>
              </w:rPr>
              <w:t xml:space="preserve">Secretaría de Medio Ambiente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jc w:val="both"/>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jc w:val="both"/>
              <w:rPr/>
            </w:pPr>
            <w:r w:rsidDel="00000000" w:rsidR="00000000" w:rsidRPr="00000000">
              <w:rPr>
                <w:rtl w:val="0"/>
              </w:rPr>
              <w:t xml:space="preserve">Certificado de capacidad estructural. Las alcaldías serán las encargadas de disponer cuál será el ente que podrá emitir este certificado.</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jc w:val="both"/>
              <w:rPr/>
            </w:pPr>
            <w:r w:rsidDel="00000000" w:rsidR="00000000" w:rsidRPr="00000000">
              <w:rPr>
                <w:rtl w:val="0"/>
              </w:rPr>
              <w:t xml:space="preserve">Alcaldía 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jc w:val="both"/>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jc w:val="both"/>
              <w:rPr/>
            </w:pPr>
            <w:r w:rsidDel="00000000" w:rsidR="00000000" w:rsidRPr="00000000">
              <w:rPr>
                <w:rtl w:val="0"/>
              </w:rPr>
              <w:t xml:space="preserve">Póliza de responsabilidad civil. Constituir las garantías bancarias o de seguros que amparen los riesgos que el evento conlleva.</w:t>
            </w:r>
          </w:p>
          <w:p w:rsidR="00000000" w:rsidDel="00000000" w:rsidP="00000000" w:rsidRDefault="00000000" w:rsidRPr="00000000" w14:paraId="000002A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jc w:val="both"/>
              <w:rPr/>
            </w:pPr>
            <w:r w:rsidDel="00000000" w:rsidR="00000000" w:rsidRPr="00000000">
              <w:rPr>
                <w:rtl w:val="0"/>
              </w:rPr>
              <w:t xml:space="preserve">Oficina de seguros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jc w:val="both"/>
              <w:rPr>
                <w:b w:val="1"/>
              </w:rPr>
            </w:pPr>
            <w:r w:rsidDel="00000000" w:rsidR="00000000" w:rsidRPr="00000000">
              <w:rPr>
                <w:b w:val="1"/>
                <w:rtl w:val="0"/>
              </w:rPr>
              <w:t xml:space="preserve">Punto caliente 8</w:t>
            </w:r>
          </w:p>
          <w:p w:rsidR="00000000" w:rsidDel="00000000" w:rsidP="00000000" w:rsidRDefault="00000000" w:rsidRPr="00000000" w14:paraId="000002AE">
            <w:pPr>
              <w:widowControl w:val="0"/>
              <w:jc w:val="both"/>
              <w:rPr>
                <w:b w:val="1"/>
              </w:rPr>
            </w:pPr>
            <w:r w:rsidDel="00000000" w:rsidR="00000000" w:rsidRPr="00000000">
              <w:rPr>
                <w:rtl w:val="0"/>
              </w:rPr>
            </w:r>
          </w:p>
          <w:p w:rsidR="00000000" w:rsidDel="00000000" w:rsidP="00000000" w:rsidRDefault="00000000" w:rsidRPr="00000000" w14:paraId="000002AF">
            <w:pPr>
              <w:widowControl w:val="0"/>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jc w:val="both"/>
              <w:rPr/>
            </w:pPr>
            <w:r w:rsidDel="00000000" w:rsidR="00000000" w:rsidRPr="00000000">
              <w:rPr>
                <w:rtl w:val="0"/>
              </w:rPr>
              <w:t xml:space="preserve">Conceptos sanitarios para el expendio de alimentos, bebidas y cumplimiento de condiciones higiénico-sanitarias. Debe ser expedido por la Secretaría de Salud o la entidad que haga sus veces en el distrito o municipio.</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jc w:val="both"/>
              <w:rPr/>
            </w:pPr>
            <w:r w:rsidDel="00000000" w:rsidR="00000000" w:rsidRPr="00000000">
              <w:rPr>
                <w:rtl w:val="0"/>
              </w:rPr>
              <w:t xml:space="preserve">Secretaría de Salud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jc w:val="both"/>
              <w:rPr>
                <w:b w:val="1"/>
              </w:rPr>
            </w:pPr>
            <w:r w:rsidDel="00000000" w:rsidR="00000000" w:rsidRPr="00000000">
              <w:rPr>
                <w:b w:val="1"/>
                <w:rtl w:val="0"/>
              </w:rPr>
              <w:t xml:space="preserve">Punto caliente 9</w:t>
            </w:r>
          </w:p>
          <w:p w:rsidR="00000000" w:rsidDel="00000000" w:rsidP="00000000" w:rsidRDefault="00000000" w:rsidRPr="00000000" w14:paraId="000002B3">
            <w:pPr>
              <w:widowControl w:val="0"/>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jc w:val="both"/>
              <w:rPr/>
            </w:pPr>
            <w:r w:rsidDel="00000000" w:rsidR="00000000" w:rsidRPr="00000000">
              <w:rPr>
                <w:rtl w:val="0"/>
              </w:rPr>
              <w:t xml:space="preserve">Contratos de prestación de servicios: 1) de seguridad; 2) de logística, y (3) de servicios de atención en salud (primeros auxilios, atención prehospitalaria y atención médica), habilitados por la entidad distrital o departamental de salud, según corresponda.</w:t>
            </w:r>
          </w:p>
          <w:p w:rsidR="00000000" w:rsidDel="00000000" w:rsidP="00000000" w:rsidRDefault="00000000" w:rsidRPr="00000000" w14:paraId="000002B5">
            <w:pPr>
              <w:widowControl w:val="0"/>
              <w:ind w:left="36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jc w:val="both"/>
              <w:rPr/>
            </w:pPr>
            <w:r w:rsidDel="00000000" w:rsidR="00000000" w:rsidRPr="00000000">
              <w:rPr>
                <w:rtl w:val="0"/>
              </w:rPr>
              <w:t xml:space="preserve">Defensa Civil</w:t>
            </w:r>
          </w:p>
        </w:tc>
      </w:tr>
    </w:tbl>
    <w:p w:rsidR="00000000" w:rsidDel="00000000" w:rsidP="00000000" w:rsidRDefault="00000000" w:rsidRPr="00000000" w14:paraId="000002B7">
      <w:pPr>
        <w:spacing w:line="240" w:lineRule="auto"/>
        <w:jc w:val="both"/>
        <w:rPr>
          <w:b w:val="1"/>
        </w:rPr>
      </w:pPr>
      <w:r w:rsidDel="00000000" w:rsidR="00000000" w:rsidRPr="00000000">
        <w:rPr>
          <w:rtl w:val="0"/>
        </w:rPr>
      </w:r>
    </w:p>
    <w:p w:rsidR="00000000" w:rsidDel="00000000" w:rsidP="00000000" w:rsidRDefault="00000000" w:rsidRPr="00000000" w14:paraId="000002B8">
      <w:pPr>
        <w:spacing w:line="240" w:lineRule="auto"/>
        <w:jc w:val="both"/>
        <w:rPr/>
      </w:pPr>
      <w:bookmarkStart w:colFirst="0" w:colLast="0" w:name="_heading=h.3o7alnk" w:id="42"/>
      <w:bookmarkEnd w:id="42"/>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9">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A">
            <w:pPr>
              <w:keepNext w:val="1"/>
              <w:keepLines w:val="1"/>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336xslwyvabf" w:id="43"/>
            <w:bookmarkEnd w:id="43"/>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B">
            <w:pPr>
              <w:widowControl w:val="0"/>
              <w:jc w:val="both"/>
              <w:rPr>
                <w:color w:val="b7b7b7"/>
              </w:rPr>
            </w:pPr>
            <w:r w:rsidDel="00000000" w:rsidR="00000000" w:rsidRPr="00000000">
              <w:rPr>
                <w:rtl w:val="0"/>
              </w:rPr>
              <w:t xml:space="preserve">Después de radicados los documentos, las alcaldías municipales o distritales tendrán cinco días hábiles para emitir el concepto de favorabilidad o negación del evento. Los lineamientos emitidos por la UNGRD deben ser cumplidos a cabalidad para garantizar el control de las emergencias del evento.  </w:t>
            </w:r>
            <w:r w:rsidDel="00000000" w:rsidR="00000000" w:rsidRPr="00000000">
              <w:rPr>
                <w:rtl w:val="0"/>
              </w:rPr>
            </w:r>
          </w:p>
        </w:tc>
      </w:tr>
    </w:tbl>
    <w:p w:rsidR="00000000" w:rsidDel="00000000" w:rsidP="00000000" w:rsidRDefault="00000000" w:rsidRPr="00000000" w14:paraId="000002BD">
      <w:pPr>
        <w:ind w:left="426" w:firstLine="0"/>
        <w:jc w:val="both"/>
        <w:rPr>
          <w:b w:val="1"/>
          <w:color w:val="7f7f7f"/>
        </w:rPr>
      </w:pPr>
      <w:r w:rsidDel="00000000" w:rsidR="00000000" w:rsidRPr="00000000">
        <w:rPr>
          <w:rtl w:val="0"/>
        </w:rPr>
      </w:r>
    </w:p>
    <w:tbl>
      <w:tblPr>
        <w:tblStyle w:val="Table35"/>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BE">
            <w:pPr>
              <w:pStyle w:val="Heading1"/>
              <w:jc w:val="center"/>
              <w:rPr>
                <w:sz w:val="22"/>
                <w:szCs w:val="22"/>
              </w:rPr>
            </w:pPr>
            <w:bookmarkStart w:colFirst="0" w:colLast="0" w:name="_heading=h.4x172b73h1ub" w:id="44"/>
            <w:bookmarkEnd w:id="4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BF">
            <w:pPr>
              <w:rPr>
                <w:color w:val="ff0000"/>
              </w:rPr>
            </w:pPr>
            <w:r w:rsidDel="00000000" w:rsidR="00000000" w:rsidRPr="00000000">
              <w:rPr>
                <w:color w:val="ff0000"/>
                <w:rtl w:val="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p>
        </w:tc>
      </w:tr>
    </w:tbl>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spacing w:after="120" w:line="240" w:lineRule="auto"/>
        <w:jc w:val="both"/>
        <w:rPr/>
      </w:pPr>
      <w:r w:rsidDel="00000000" w:rsidR="00000000" w:rsidRPr="00000000">
        <w:rPr>
          <w:b w:val="1"/>
          <w:rtl w:val="0"/>
        </w:rPr>
        <w:t xml:space="preserve">SÍNTESIS</w:t>
      </w:r>
      <w:r w:rsidDel="00000000" w:rsidR="00000000" w:rsidRPr="00000000">
        <w:rPr>
          <w:rtl w:val="0"/>
        </w:rPr>
      </w:r>
    </w:p>
    <w:tbl>
      <w:tblPr>
        <w:tblStyle w:val="Table36"/>
        <w:tblW w:w="13421.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C2">
            <w:pPr>
              <w:jc w:val="both"/>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C3">
            <w:pPr>
              <w:jc w:val="both"/>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t xml:space="preserve">Nombre del programa de formación: Producción de eventos masivos.</w:t>
            </w:r>
          </w:p>
          <w:p w:rsidR="00000000" w:rsidDel="00000000" w:rsidP="00000000" w:rsidRDefault="00000000" w:rsidRPr="00000000" w14:paraId="000002C6">
            <w:pPr>
              <w:jc w:val="both"/>
              <w:rPr/>
            </w:pPr>
            <w:r w:rsidDel="00000000" w:rsidR="00000000" w:rsidRPr="00000000">
              <w:rPr>
                <w:rtl w:val="0"/>
              </w:rPr>
              <w:t xml:space="preserve">Síntesis: Factores de riesgo y emergencias en un evento</w:t>
            </w:r>
          </w:p>
        </w:tc>
      </w:tr>
      <w:tr>
        <w:trPr>
          <w:cantSplit w:val="0"/>
          <w:tblHeader w:val="0"/>
        </w:trPr>
        <w:tc>
          <w:tcPr>
            <w:shd w:fill="c6d9f1" w:val="clear"/>
          </w:tcPr>
          <w:p w:rsidR="00000000" w:rsidDel="00000000" w:rsidP="00000000" w:rsidRDefault="00000000" w:rsidRPr="00000000" w14:paraId="000002C8">
            <w:pPr>
              <w:jc w:val="both"/>
              <w:rPr>
                <w:b w:val="1"/>
              </w:rPr>
            </w:pPr>
            <w:r w:rsidDel="00000000" w:rsidR="00000000" w:rsidRPr="00000000">
              <w:rPr>
                <w:b w:val="1"/>
                <w:rtl w:val="0"/>
              </w:rPr>
              <w:t xml:space="preserve">Introducción</w:t>
            </w:r>
          </w:p>
          <w:p w:rsidR="00000000" w:rsidDel="00000000" w:rsidP="00000000" w:rsidRDefault="00000000" w:rsidRPr="00000000" w14:paraId="000002C9">
            <w:pPr>
              <w:jc w:val="both"/>
              <w:rPr>
                <w:color w:val="bfbfbf"/>
              </w:rPr>
            </w:pPr>
            <w:r w:rsidDel="00000000" w:rsidR="00000000" w:rsidRPr="00000000">
              <w:rPr>
                <w:rtl w:val="0"/>
              </w:rPr>
            </w:r>
          </w:p>
        </w:tc>
        <w:tc>
          <w:tcPr/>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spacing w:after="120" w:lineRule="auto"/>
              <w:jc w:val="both"/>
              <w:rPr/>
            </w:pPr>
            <w:r w:rsidDel="00000000" w:rsidR="00000000" w:rsidRPr="00000000">
              <w:rPr>
                <w:rtl w:val="0"/>
              </w:rPr>
              <w:t xml:space="preserve">Para la gestión oportuna de los riesgos y desastres se deben cumplir las normas y valorar el riesgo con el fin de establecer las medidas preventivas que permitan mitigar los efectos nocivos en caso de presentarse situaciones adversas no controladas. </w:t>
            </w:r>
          </w:p>
          <w:p w:rsidR="00000000" w:rsidDel="00000000" w:rsidP="00000000" w:rsidRDefault="00000000" w:rsidRPr="00000000" w14:paraId="000002CC">
            <w:pPr>
              <w:spacing w:after="120" w:lineRule="auto"/>
              <w:jc w:val="both"/>
              <w:rPr>
                <w:color w:val="ff0000"/>
              </w:rPr>
            </w:pPr>
            <w:r w:rsidDel="00000000" w:rsidR="00000000" w:rsidRPr="00000000">
              <w:rPr>
                <w:rtl w:val="0"/>
              </w:rPr>
            </w:r>
          </w:p>
          <w:p w:rsidR="00000000" w:rsidDel="00000000" w:rsidP="00000000" w:rsidRDefault="00000000" w:rsidRPr="00000000" w14:paraId="000002CD">
            <w:pPr>
              <w:spacing w:after="120" w:lineRule="auto"/>
              <w:jc w:val="both"/>
              <w:rPr>
                <w:color w:val="ff0000"/>
              </w:rPr>
            </w:pPr>
            <w:r w:rsidDel="00000000" w:rsidR="00000000" w:rsidRPr="00000000">
              <w:rPr>
                <w:color w:val="ff0000"/>
                <w:rtl w:val="0"/>
              </w:rPr>
              <w:t xml:space="preserve">A continuación las ideas principales y los temas desarrollados en el presente componente formativo</w:t>
            </w:r>
          </w:p>
          <w:p w:rsidR="00000000" w:rsidDel="00000000" w:rsidP="00000000" w:rsidRDefault="00000000" w:rsidRPr="00000000" w14:paraId="000002CE">
            <w:pPr>
              <w:spacing w:after="120" w:lineRule="auto"/>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2D0">
            <w:pPr>
              <w:jc w:val="both"/>
              <w:rPr>
                <w:color w:val="bfbfbf"/>
              </w:rPr>
            </w:pPr>
            <w:r w:rsidDel="00000000" w:rsidR="00000000" w:rsidRPr="00000000">
              <w:rPr>
                <w:rtl w:val="0"/>
              </w:rPr>
            </w:r>
          </w:p>
          <w:p w:rsidR="00000000" w:rsidDel="00000000" w:rsidP="00000000" w:rsidRDefault="00000000" w:rsidRPr="00000000" w14:paraId="000002D1">
            <w:pPr>
              <w:spacing w:after="120" w:lineRule="auto"/>
              <w:jc w:val="both"/>
              <w:rPr/>
            </w:pPr>
            <w:r w:rsidDel="00000000" w:rsidR="00000000" w:rsidRPr="00000000">
              <w:rPr>
                <w:color w:val="ff0000"/>
              </w:rPr>
              <w:drawing>
                <wp:inline distB="114300" distT="114300" distL="114300" distR="114300">
                  <wp:extent cx="8391525" cy="4724400"/>
                  <wp:effectExtent b="0" l="0" r="0" t="0"/>
                  <wp:docPr id="447" name="image3.jpg"/>
                  <a:graphic>
                    <a:graphicData uri="http://schemas.openxmlformats.org/drawingml/2006/picture">
                      <pic:pic>
                        <pic:nvPicPr>
                          <pic:cNvPr id="0" name="image3.jpg"/>
                          <pic:cNvPicPr preferRelativeResize="0"/>
                        </pic:nvPicPr>
                        <pic:blipFill>
                          <a:blip r:embed="rId61"/>
                          <a:srcRect b="0" l="0" r="0" t="0"/>
                          <a:stretch>
                            <a:fillRect/>
                          </a:stretch>
                        </pic:blipFill>
                        <pic:spPr>
                          <a:xfrm>
                            <a:off x="0" y="0"/>
                            <a:ext cx="8391525" cy="472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3">
      <w:pPr>
        <w:spacing w:line="240" w:lineRule="auto"/>
        <w:jc w:val="both"/>
        <w:rPr/>
      </w:pPr>
      <w:r w:rsidDel="00000000" w:rsidR="00000000" w:rsidRPr="00000000">
        <w:rPr>
          <w:rtl w:val="0"/>
        </w:rPr>
      </w:r>
    </w:p>
    <w:p w:rsidR="00000000" w:rsidDel="00000000" w:rsidP="00000000" w:rsidRDefault="00000000" w:rsidRPr="00000000" w14:paraId="000002D4">
      <w:pPr>
        <w:spacing w:after="120" w:line="240" w:lineRule="auto"/>
        <w:jc w:val="both"/>
        <w:rPr>
          <w:b w:val="1"/>
        </w:rPr>
      </w:pPr>
      <w:r w:rsidDel="00000000" w:rsidR="00000000" w:rsidRPr="00000000">
        <w:rPr>
          <w:b w:val="1"/>
          <w:rtl w:val="0"/>
        </w:rPr>
        <w:t xml:space="preserve">ACTIVIDAD DIDÁCTICA</w:t>
      </w:r>
    </w:p>
    <w:p w:rsidR="00000000" w:rsidDel="00000000" w:rsidP="00000000" w:rsidRDefault="00000000" w:rsidRPr="00000000" w14:paraId="000002D5">
      <w:pPr>
        <w:spacing w:line="240" w:lineRule="auto"/>
        <w:jc w:val="both"/>
        <w:rPr/>
      </w:pPr>
      <w:r w:rsidDel="00000000" w:rsidR="00000000" w:rsidRPr="00000000">
        <w:rPr>
          <w:rtl w:val="0"/>
        </w:rPr>
      </w:r>
    </w:p>
    <w:tbl>
      <w:tblPr>
        <w:tblStyle w:val="Table37"/>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5775"/>
        <w:gridCol w:w="6300"/>
        <w:tblGridChange w:id="0">
          <w:tblGrid>
            <w:gridCol w:w="1665"/>
            <w:gridCol w:w="5775"/>
            <w:gridCol w:w="63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D6">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D7">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26in1rg" w:id="45"/>
            <w:bookmarkEnd w:id="45"/>
            <w:r w:rsidDel="00000000" w:rsidR="00000000" w:rsidRPr="00000000">
              <w:rPr>
                <w:color w:val="000000"/>
                <w:rtl w:val="0"/>
              </w:rPr>
              <w:t xml:space="preserve">Actividad didáctica. Opción múltiple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9">
            <w:pPr>
              <w:widowControl w:val="0"/>
              <w:jc w:val="both"/>
              <w:rPr>
                <w:b w:val="1"/>
              </w:rPr>
            </w:pPr>
            <w:r w:rsidDel="00000000" w:rsidR="00000000" w:rsidRPr="00000000">
              <w:rPr>
                <w:rtl w:val="0"/>
              </w:rPr>
            </w:r>
          </w:p>
          <w:p w:rsidR="00000000" w:rsidDel="00000000" w:rsidP="00000000" w:rsidRDefault="00000000" w:rsidRPr="00000000" w14:paraId="000002DA">
            <w:pPr>
              <w:widowControl w:val="0"/>
              <w:jc w:val="both"/>
              <w:rPr/>
            </w:pPr>
            <w:r w:rsidDel="00000000" w:rsidR="00000000" w:rsidRPr="00000000">
              <w:rPr>
                <w:rtl w:val="0"/>
              </w:rPr>
              <w:t xml:space="preserve">En esta actividad se revisarán las generalidades y conceptos básicos de la gestión de emergencias, abordados durante el desarrollo de esta unidad formativa.</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jc w:val="both"/>
              <w:rPr/>
            </w:pPr>
            <w:r w:rsidDel="00000000" w:rsidR="00000000" w:rsidRPr="00000000">
              <w:rPr>
                <w:rtl w:val="0"/>
              </w:rPr>
            </w:r>
          </w:p>
          <w:p w:rsidR="00000000" w:rsidDel="00000000" w:rsidP="00000000" w:rsidRDefault="00000000" w:rsidRPr="00000000" w14:paraId="000002DD">
            <w:pPr>
              <w:widowControl w:val="0"/>
              <w:jc w:val="both"/>
              <w:rPr/>
            </w:pPr>
            <w:r w:rsidDel="00000000" w:rsidR="00000000" w:rsidRPr="00000000">
              <w:rPr/>
              <w:drawing>
                <wp:inline distB="0" distT="0" distL="0" distR="0">
                  <wp:extent cx="1610109" cy="666909"/>
                  <wp:effectExtent b="0" l="0" r="0" t="0"/>
                  <wp:docPr id="448" name="image4.jpg"/>
                  <a:graphic>
                    <a:graphicData uri="http://schemas.openxmlformats.org/drawingml/2006/picture">
                      <pic:pic>
                        <pic:nvPicPr>
                          <pic:cNvPr id="0" name="image4.jpg"/>
                          <pic:cNvPicPr preferRelativeResize="0"/>
                        </pic:nvPicPr>
                        <pic:blipFill>
                          <a:blip r:embed="rId62"/>
                          <a:srcRect b="0" l="0" r="0" t="0"/>
                          <a:stretch>
                            <a:fillRect/>
                          </a:stretch>
                        </pic:blipFill>
                        <pic:spPr>
                          <a:xfrm>
                            <a:off x="0" y="0"/>
                            <a:ext cx="1610109" cy="666909"/>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0"/>
              <w:jc w:val="both"/>
              <w:rPr/>
            </w:pPr>
            <w:r w:rsidDel="00000000" w:rsidR="00000000" w:rsidRPr="00000000">
              <w:rPr>
                <w:b w:val="1"/>
                <w:rtl w:val="0"/>
              </w:rPr>
              <w:t xml:space="preserve">Imagen: </w:t>
            </w:r>
            <w:r w:rsidDel="00000000" w:rsidR="00000000" w:rsidRPr="00000000">
              <w:rPr>
                <w:rtl w:val="0"/>
              </w:rPr>
              <w:t xml:space="preserve">623800_i20</w:t>
            </w:r>
          </w:p>
          <w:p w:rsidR="00000000" w:rsidDel="00000000" w:rsidP="00000000" w:rsidRDefault="00000000" w:rsidRPr="00000000" w14:paraId="000002DF">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0">
            <w:pPr>
              <w:widowControl w:val="0"/>
              <w:jc w:val="both"/>
              <w:rPr>
                <w:b w:val="1"/>
              </w:rPr>
            </w:pPr>
            <w:r w:rsidDel="00000000" w:rsidR="00000000" w:rsidRPr="00000000">
              <w:rPr>
                <w:b w:val="1"/>
                <w:rtl w:val="0"/>
              </w:rPr>
              <w:t xml:space="preserve">1.La definición de peligro es: </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jc w:val="both"/>
              <w:rPr/>
            </w:pPr>
            <w:r w:rsidDel="00000000" w:rsidR="00000000" w:rsidRPr="00000000">
              <w:rPr>
                <w:rtl w:val="0"/>
              </w:rPr>
            </w:r>
          </w:p>
          <w:p w:rsidR="00000000" w:rsidDel="00000000" w:rsidP="00000000" w:rsidRDefault="00000000" w:rsidRPr="00000000" w14:paraId="000002E3">
            <w:pPr>
              <w:widowControl w:val="0"/>
              <w:jc w:val="both"/>
              <w:rPr/>
            </w:pPr>
            <w:r w:rsidDel="00000000" w:rsidR="00000000" w:rsidRPr="00000000">
              <w:rPr/>
              <w:drawing>
                <wp:inline distB="0" distT="0" distL="0" distR="0">
                  <wp:extent cx="1467278" cy="714583"/>
                  <wp:effectExtent b="0" l="0" r="0" t="0"/>
                  <wp:docPr descr="Mujer se desliza en el suelo húmedo vector moderno - vector de stock  3690665 | Crushpixel" id="449" name="image5.jpg"/>
                  <a:graphic>
                    <a:graphicData uri="http://schemas.openxmlformats.org/drawingml/2006/picture">
                      <pic:pic>
                        <pic:nvPicPr>
                          <pic:cNvPr descr="Mujer se desliza en el suelo húmedo vector moderno - vector de stock  3690665 | Crushpixel" id="0" name="image5.jpg"/>
                          <pic:cNvPicPr preferRelativeResize="0"/>
                        </pic:nvPicPr>
                        <pic:blipFill>
                          <a:blip r:embed="rId63"/>
                          <a:srcRect b="0" l="0" r="0" t="0"/>
                          <a:stretch>
                            <a:fillRect/>
                          </a:stretch>
                        </pic:blipFill>
                        <pic:spPr>
                          <a:xfrm>
                            <a:off x="0" y="0"/>
                            <a:ext cx="1467278" cy="714583"/>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widowControl w:val="0"/>
              <w:jc w:val="both"/>
              <w:rPr/>
            </w:pPr>
            <w:r w:rsidDel="00000000" w:rsidR="00000000" w:rsidRPr="00000000">
              <w:rPr>
                <w:b w:val="1"/>
                <w:rtl w:val="0"/>
              </w:rPr>
              <w:t xml:space="preserve">imagen: </w:t>
            </w:r>
            <w:r w:rsidDel="00000000" w:rsidR="00000000" w:rsidRPr="00000000">
              <w:rPr>
                <w:rtl w:val="0"/>
              </w:rPr>
              <w:t xml:space="preserve">623800_i21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5">
            <w:pPr>
              <w:widowControl w:val="0"/>
              <w:jc w:val="both"/>
              <w:rPr/>
            </w:pPr>
            <w:r w:rsidDel="00000000" w:rsidR="00000000" w:rsidRPr="00000000">
              <w:rPr>
                <w:rtl w:val="0"/>
              </w:rPr>
              <w:t xml:space="preserve">Opción 1</w:t>
            </w:r>
          </w:p>
          <w:p w:rsidR="00000000" w:rsidDel="00000000" w:rsidP="00000000" w:rsidRDefault="00000000" w:rsidRPr="00000000" w14:paraId="000002E6">
            <w:pPr>
              <w:widowControl w:val="0"/>
              <w:jc w:val="both"/>
              <w:rPr/>
            </w:pPr>
            <w:r w:rsidDel="00000000" w:rsidR="00000000" w:rsidRPr="00000000">
              <w:rPr>
                <w:rtl w:val="0"/>
              </w:rPr>
              <w:t xml:space="preserve">Es la combinación de las amenazas y vulnerabilidades que determina el nivel de riesgo. </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jc w:val="both"/>
              <w:rPr/>
            </w:pPr>
            <w:r w:rsidDel="00000000" w:rsidR="00000000" w:rsidRPr="00000000">
              <w:rPr>
                <w:rtl w:val="0"/>
              </w:rPr>
              <w:t xml:space="preserve">Opción 2</w:t>
            </w:r>
          </w:p>
          <w:p w:rsidR="00000000" w:rsidDel="00000000" w:rsidP="00000000" w:rsidRDefault="00000000" w:rsidRPr="00000000" w14:paraId="000002E9">
            <w:pPr>
              <w:widowControl w:val="0"/>
              <w:jc w:val="both"/>
              <w:rPr/>
            </w:pPr>
            <w:r w:rsidDel="00000000" w:rsidR="00000000" w:rsidRPr="00000000">
              <w:rPr>
                <w:rtl w:val="0"/>
              </w:rPr>
              <w:t xml:space="preserve">Son las condiciones que entorpecen el normal funcionamiento de la organización.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A">
            <w:pPr>
              <w:widowControl w:val="0"/>
              <w:jc w:val="both"/>
              <w:rPr/>
            </w:pPr>
            <w:r w:rsidDel="00000000" w:rsidR="00000000" w:rsidRPr="00000000">
              <w:rPr>
                <w:rtl w:val="0"/>
              </w:rPr>
              <w:t xml:space="preserve">Opción 3</w:t>
            </w:r>
          </w:p>
          <w:p w:rsidR="00000000" w:rsidDel="00000000" w:rsidP="00000000" w:rsidRDefault="00000000" w:rsidRPr="00000000" w14:paraId="000002EB">
            <w:pPr>
              <w:widowControl w:val="0"/>
              <w:jc w:val="both"/>
              <w:rPr/>
            </w:pPr>
            <w:r w:rsidDel="00000000" w:rsidR="00000000" w:rsidRPr="00000000">
              <w:rPr>
                <w:rtl w:val="0"/>
              </w:rPr>
              <w:t xml:space="preserve">Son todas las situaciones amenazantes que tienen el potencial de hacer vulnerables a quienes las enfrentan. </w:t>
            </w:r>
          </w:p>
        </w:tc>
        <w:tc>
          <w:tcPr>
            <w:shd w:fill="auto" w:val="clear"/>
            <w:tcMar>
              <w:top w:w="100.0" w:type="dxa"/>
              <w:left w:w="100.0" w:type="dxa"/>
              <w:bottom w:w="100.0" w:type="dxa"/>
              <w:right w:w="100.0" w:type="dxa"/>
            </w:tcMar>
          </w:tcPr>
          <w:p w:rsidR="00000000" w:rsidDel="00000000" w:rsidP="00000000" w:rsidRDefault="00000000" w:rsidRPr="00000000" w14:paraId="000002ED">
            <w:pPr>
              <w:widowControl w:val="0"/>
              <w:jc w:val="both"/>
              <w:rPr/>
            </w:pPr>
            <w:r w:rsidDel="00000000" w:rsidR="00000000" w:rsidRPr="00000000">
              <w:rPr>
                <w:rtl w:val="0"/>
              </w:rPr>
              <w:t xml:space="preserve">Opción 4 (correcta)</w:t>
            </w:r>
          </w:p>
          <w:p w:rsidR="00000000" w:rsidDel="00000000" w:rsidP="00000000" w:rsidRDefault="00000000" w:rsidRPr="00000000" w14:paraId="000002EE">
            <w:pPr>
              <w:widowControl w:val="0"/>
              <w:jc w:val="both"/>
              <w:rPr/>
            </w:pPr>
            <w:r w:rsidDel="00000000" w:rsidR="00000000" w:rsidRPr="00000000">
              <w:rPr>
                <w:rtl w:val="0"/>
              </w:rPr>
              <w:t xml:space="preserve">Una fuente, situación o acto con potencial de daño en términos de enfermedad o lesión a las personas, o una combinación de estos. </w:t>
            </w:r>
          </w:p>
          <w:p w:rsidR="00000000" w:rsidDel="00000000" w:rsidP="00000000" w:rsidRDefault="00000000" w:rsidRPr="00000000" w14:paraId="000002EF">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widowControl w:val="0"/>
              <w:jc w:val="both"/>
              <w:rPr>
                <w:b w:val="1"/>
              </w:rPr>
            </w:pPr>
            <w:r w:rsidDel="00000000" w:rsidR="00000000" w:rsidRPr="00000000">
              <w:rPr>
                <w:rtl w:val="0"/>
              </w:rPr>
              <w:t xml:space="preserve">2. En Colombia, de acuerdo con los lineamientos de la UNGRD, se clasifica el nivel de riesgo en tres categorías y su relación de colores, que son: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126365</wp:posOffset>
                  </wp:positionH>
                  <wp:positionV relativeFrom="paragraph">
                    <wp:posOffset>1905</wp:posOffset>
                  </wp:positionV>
                  <wp:extent cx="1695450" cy="1028700"/>
                  <wp:effectExtent b="0" l="0" r="0" t="0"/>
                  <wp:wrapSquare wrapText="bothSides" distB="0" distT="0" distL="114300" distR="114300"/>
                  <wp:docPr id="456"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1695450" cy="1028700"/>
                          </a:xfrm>
                          <a:prstGeom prst="rect"/>
                          <a:ln/>
                        </pic:spPr>
                      </pic:pic>
                    </a:graphicData>
                  </a:graphic>
                </wp:anchor>
              </w:drawing>
            </w:r>
          </w:p>
          <w:p w:rsidR="00000000" w:rsidDel="00000000" w:rsidP="00000000" w:rsidRDefault="00000000" w:rsidRPr="00000000" w14:paraId="000002F3">
            <w:pPr>
              <w:widowControl w:val="0"/>
              <w:jc w:val="both"/>
              <w:rPr>
                <w:b w:val="1"/>
              </w:rPr>
            </w:pPr>
            <w:r w:rsidDel="00000000" w:rsidR="00000000" w:rsidRPr="00000000">
              <w:rPr>
                <w:rtl w:val="0"/>
              </w:rPr>
            </w:r>
          </w:p>
          <w:p w:rsidR="00000000" w:rsidDel="00000000" w:rsidP="00000000" w:rsidRDefault="00000000" w:rsidRPr="00000000" w14:paraId="000002F4">
            <w:pPr>
              <w:widowControl w:val="0"/>
              <w:jc w:val="both"/>
              <w:rPr>
                <w:b w:val="1"/>
              </w:rPr>
            </w:pPr>
            <w:r w:rsidDel="00000000" w:rsidR="00000000" w:rsidRPr="00000000">
              <w:rPr>
                <w:rtl w:val="0"/>
              </w:rPr>
            </w:r>
          </w:p>
          <w:p w:rsidR="00000000" w:rsidDel="00000000" w:rsidP="00000000" w:rsidRDefault="00000000" w:rsidRPr="00000000" w14:paraId="000002F5">
            <w:pPr>
              <w:widowControl w:val="0"/>
              <w:jc w:val="both"/>
              <w:rPr>
                <w:b w:val="1"/>
              </w:rPr>
            </w:pPr>
            <w:r w:rsidDel="00000000" w:rsidR="00000000" w:rsidRPr="00000000">
              <w:rPr>
                <w:rtl w:val="0"/>
              </w:rPr>
            </w:r>
          </w:p>
          <w:p w:rsidR="00000000" w:rsidDel="00000000" w:rsidP="00000000" w:rsidRDefault="00000000" w:rsidRPr="00000000" w14:paraId="000002F6">
            <w:pPr>
              <w:widowControl w:val="0"/>
              <w:jc w:val="both"/>
              <w:rPr>
                <w:b w:val="1"/>
              </w:rPr>
            </w:pPr>
            <w:r w:rsidDel="00000000" w:rsidR="00000000" w:rsidRPr="00000000">
              <w:rPr>
                <w:rtl w:val="0"/>
              </w:rPr>
            </w:r>
          </w:p>
          <w:p w:rsidR="00000000" w:rsidDel="00000000" w:rsidP="00000000" w:rsidRDefault="00000000" w:rsidRPr="00000000" w14:paraId="000002F7">
            <w:pPr>
              <w:widowControl w:val="0"/>
              <w:jc w:val="both"/>
              <w:rPr>
                <w:b w:val="1"/>
              </w:rPr>
            </w:pPr>
            <w:r w:rsidDel="00000000" w:rsidR="00000000" w:rsidRPr="00000000">
              <w:rPr>
                <w:rtl w:val="0"/>
              </w:rPr>
            </w:r>
          </w:p>
          <w:p w:rsidR="00000000" w:rsidDel="00000000" w:rsidP="00000000" w:rsidRDefault="00000000" w:rsidRPr="00000000" w14:paraId="000002F8">
            <w:pPr>
              <w:widowControl w:val="0"/>
              <w:jc w:val="both"/>
              <w:rPr>
                <w:b w:val="1"/>
              </w:rPr>
            </w:pPr>
            <w:r w:rsidDel="00000000" w:rsidR="00000000" w:rsidRPr="00000000">
              <w:rPr>
                <w:rtl w:val="0"/>
              </w:rPr>
            </w:r>
          </w:p>
          <w:p w:rsidR="00000000" w:rsidDel="00000000" w:rsidP="00000000" w:rsidRDefault="00000000" w:rsidRPr="00000000" w14:paraId="000002F9">
            <w:pPr>
              <w:widowControl w:val="0"/>
              <w:jc w:val="both"/>
              <w:rPr>
                <w:b w:val="1"/>
              </w:rPr>
            </w:pPr>
            <w:r w:rsidDel="00000000" w:rsidR="00000000" w:rsidRPr="00000000">
              <w:rPr>
                <w:rtl w:val="0"/>
              </w:rPr>
            </w:r>
          </w:p>
          <w:p w:rsidR="00000000" w:rsidDel="00000000" w:rsidP="00000000" w:rsidRDefault="00000000" w:rsidRPr="00000000" w14:paraId="000002FA">
            <w:pPr>
              <w:widowControl w:val="0"/>
              <w:jc w:val="both"/>
              <w:rPr/>
            </w:pPr>
            <w:r w:rsidDel="00000000" w:rsidR="00000000" w:rsidRPr="00000000">
              <w:rPr>
                <w:b w:val="1"/>
                <w:rtl w:val="0"/>
              </w:rPr>
              <w:t xml:space="preserve">Imagen: </w:t>
            </w:r>
            <w:r w:rsidDel="00000000" w:rsidR="00000000" w:rsidRPr="00000000">
              <w:rPr>
                <w:rtl w:val="0"/>
              </w:rPr>
              <w:t xml:space="preserve">623800_i22</w:t>
            </w:r>
          </w:p>
          <w:p w:rsidR="00000000" w:rsidDel="00000000" w:rsidP="00000000" w:rsidRDefault="00000000" w:rsidRPr="00000000" w14:paraId="000002FB">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C">
            <w:pPr>
              <w:widowControl w:val="0"/>
              <w:jc w:val="both"/>
              <w:rPr/>
            </w:pPr>
            <w:r w:rsidDel="00000000" w:rsidR="00000000" w:rsidRPr="00000000">
              <w:rPr>
                <w:rtl w:val="0"/>
              </w:rPr>
              <w:t xml:space="preserve">Opción 1</w:t>
            </w:r>
          </w:p>
          <w:p w:rsidR="00000000" w:rsidDel="00000000" w:rsidP="00000000" w:rsidRDefault="00000000" w:rsidRPr="00000000" w14:paraId="000002FD">
            <w:pPr>
              <w:widowControl w:val="0"/>
              <w:jc w:val="both"/>
              <w:rPr/>
            </w:pPr>
            <w:r w:rsidDel="00000000" w:rsidR="00000000" w:rsidRPr="00000000">
              <w:rPr>
                <w:rtl w:val="0"/>
              </w:rPr>
              <w:t xml:space="preserve">Alto (verde), medio (amarillo) y bajo (rojo) </w:t>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jc w:val="both"/>
              <w:rPr/>
            </w:pPr>
            <w:r w:rsidDel="00000000" w:rsidR="00000000" w:rsidRPr="00000000">
              <w:rPr>
                <w:rtl w:val="0"/>
              </w:rPr>
              <w:t xml:space="preserve">Opción 2</w:t>
            </w:r>
          </w:p>
          <w:p w:rsidR="00000000" w:rsidDel="00000000" w:rsidP="00000000" w:rsidRDefault="00000000" w:rsidRPr="00000000" w14:paraId="00000300">
            <w:pPr>
              <w:widowControl w:val="0"/>
              <w:jc w:val="both"/>
              <w:rPr/>
            </w:pPr>
            <w:r w:rsidDel="00000000" w:rsidR="00000000" w:rsidRPr="00000000">
              <w:rPr>
                <w:rtl w:val="0"/>
              </w:rPr>
              <w:t xml:space="preserve">Alto (rojo), medio (verde), bajo (amarillo)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1">
            <w:pPr>
              <w:widowControl w:val="0"/>
              <w:jc w:val="both"/>
              <w:rPr/>
            </w:pPr>
            <w:r w:rsidDel="00000000" w:rsidR="00000000" w:rsidRPr="00000000">
              <w:rPr>
                <w:rtl w:val="0"/>
              </w:rPr>
              <w:t xml:space="preserve">Opción 3</w:t>
            </w:r>
          </w:p>
          <w:p w:rsidR="00000000" w:rsidDel="00000000" w:rsidP="00000000" w:rsidRDefault="00000000" w:rsidRPr="00000000" w14:paraId="00000302">
            <w:pPr>
              <w:widowControl w:val="0"/>
              <w:jc w:val="both"/>
              <w:rPr/>
            </w:pPr>
            <w:r w:rsidDel="00000000" w:rsidR="00000000" w:rsidRPr="00000000">
              <w:rPr>
                <w:rtl w:val="0"/>
              </w:rPr>
              <w:t xml:space="preserve">Alto (amarillo), medio (verde) y bajo (rojo) </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jc w:val="both"/>
              <w:rPr/>
            </w:pPr>
            <w:r w:rsidDel="00000000" w:rsidR="00000000" w:rsidRPr="00000000">
              <w:rPr>
                <w:rtl w:val="0"/>
              </w:rPr>
              <w:t xml:space="preserve">Opción 4 (correcta)</w:t>
            </w:r>
          </w:p>
          <w:p w:rsidR="00000000" w:rsidDel="00000000" w:rsidP="00000000" w:rsidRDefault="00000000" w:rsidRPr="00000000" w14:paraId="00000305">
            <w:pPr>
              <w:widowControl w:val="0"/>
              <w:jc w:val="both"/>
              <w:rPr/>
            </w:pPr>
            <w:r w:rsidDel="00000000" w:rsidR="00000000" w:rsidRPr="00000000">
              <w:rPr>
                <w:rtl w:val="0"/>
              </w:rPr>
              <w:t xml:space="preserve">Alto (rojo), medio (amarillo), bajo (verde)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6">
            <w:pPr>
              <w:widowControl w:val="0"/>
              <w:jc w:val="both"/>
              <w:rPr/>
            </w:pPr>
            <w:r w:rsidDel="00000000" w:rsidR="00000000" w:rsidRPr="00000000">
              <w:rPr>
                <w:rtl w:val="0"/>
              </w:rPr>
              <w:t xml:space="preserve">3. De acuerdo con la Ley 1523 de 2012, la definición de amenaza es: </w:t>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jc w:val="both"/>
              <w:rPr/>
            </w:pPr>
            <w:r w:rsidDel="00000000" w:rsidR="00000000" w:rsidRPr="00000000">
              <w:rPr/>
              <w:drawing>
                <wp:inline distB="0" distT="0" distL="0" distR="0">
                  <wp:extent cx="1809995" cy="1066944"/>
                  <wp:effectExtent b="0" l="0" r="0" t="0"/>
                  <wp:docPr descr="Qué factores representaron una mayor amenaza en el 2018 para la seguridad  cibernética? - Wide LAN Solutions" id="450" name="image6.jpg"/>
                  <a:graphic>
                    <a:graphicData uri="http://schemas.openxmlformats.org/drawingml/2006/picture">
                      <pic:pic>
                        <pic:nvPicPr>
                          <pic:cNvPr descr="Qué factores representaron una mayor amenaza en el 2018 para la seguridad  cibernética? - Wide LAN Solutions" id="0" name="image6.jpg"/>
                          <pic:cNvPicPr preferRelativeResize="0"/>
                        </pic:nvPicPr>
                        <pic:blipFill>
                          <a:blip r:embed="rId65"/>
                          <a:srcRect b="0" l="0" r="0" t="0"/>
                          <a:stretch>
                            <a:fillRect/>
                          </a:stretch>
                        </pic:blipFill>
                        <pic:spPr>
                          <a:xfrm>
                            <a:off x="0" y="0"/>
                            <a:ext cx="1809995" cy="1066944"/>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jc w:val="both"/>
              <w:rPr/>
            </w:pPr>
            <w:r w:rsidDel="00000000" w:rsidR="00000000" w:rsidRPr="00000000">
              <w:rPr>
                <w:rtl w:val="0"/>
              </w:rPr>
            </w:r>
          </w:p>
          <w:p w:rsidR="00000000" w:rsidDel="00000000" w:rsidP="00000000" w:rsidRDefault="00000000" w:rsidRPr="00000000" w14:paraId="0000030A">
            <w:pPr>
              <w:widowControl w:val="0"/>
              <w:jc w:val="both"/>
              <w:rPr/>
            </w:pPr>
            <w:r w:rsidDel="00000000" w:rsidR="00000000" w:rsidRPr="00000000">
              <w:rPr>
                <w:b w:val="1"/>
                <w:rtl w:val="0"/>
              </w:rPr>
              <w:t xml:space="preserve">Imagen: </w:t>
            </w:r>
            <w:r w:rsidDel="00000000" w:rsidR="00000000" w:rsidRPr="00000000">
              <w:rPr>
                <w:rtl w:val="0"/>
              </w:rPr>
              <w:t xml:space="preserve">623800_i23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B">
            <w:pPr>
              <w:widowControl w:val="0"/>
              <w:jc w:val="both"/>
              <w:rPr/>
            </w:pPr>
            <w:r w:rsidDel="00000000" w:rsidR="00000000" w:rsidRPr="00000000">
              <w:rPr>
                <w:rtl w:val="0"/>
              </w:rPr>
              <w:t xml:space="preserve">Opción 1</w:t>
            </w:r>
          </w:p>
          <w:p w:rsidR="00000000" w:rsidDel="00000000" w:rsidP="00000000" w:rsidRDefault="00000000" w:rsidRPr="00000000" w14:paraId="0000030C">
            <w:pPr>
              <w:widowControl w:val="0"/>
              <w:jc w:val="both"/>
              <w:rPr>
                <w:b w:val="1"/>
              </w:rPr>
            </w:pPr>
            <w:r w:rsidDel="00000000" w:rsidR="00000000" w:rsidRPr="00000000">
              <w:rPr>
                <w:rtl w:val="0"/>
              </w:rPr>
              <w:t xml:space="preserve">Aquel escenario que entorpece el normal funcionamiento de una organización, y que puede generar afectaciones a la continuidad de una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jc w:val="both"/>
              <w:rPr/>
            </w:pPr>
            <w:r w:rsidDel="00000000" w:rsidR="00000000" w:rsidRPr="00000000">
              <w:rPr>
                <w:rtl w:val="0"/>
              </w:rPr>
              <w:t xml:space="preserve">Opción 2</w:t>
            </w:r>
          </w:p>
          <w:p w:rsidR="00000000" w:rsidDel="00000000" w:rsidP="00000000" w:rsidRDefault="00000000" w:rsidRPr="00000000" w14:paraId="0000030F">
            <w:pPr>
              <w:widowControl w:val="0"/>
              <w:jc w:val="both"/>
              <w:rPr/>
            </w:pPr>
            <w:r w:rsidDel="00000000" w:rsidR="00000000" w:rsidRPr="00000000">
              <w:rPr>
                <w:rtl w:val="0"/>
              </w:rPr>
              <w:t xml:space="preserve">Son todas las situaciones amenazantes con potencial de hacer vulnerables a quienes las enfrentan.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0">
            <w:pPr>
              <w:widowControl w:val="0"/>
              <w:jc w:val="both"/>
              <w:rPr/>
            </w:pPr>
            <w:r w:rsidDel="00000000" w:rsidR="00000000" w:rsidRPr="00000000">
              <w:rPr>
                <w:rtl w:val="0"/>
              </w:rPr>
              <w:t xml:space="preserve">Opción 3</w:t>
            </w:r>
          </w:p>
          <w:p w:rsidR="00000000" w:rsidDel="00000000" w:rsidP="00000000" w:rsidRDefault="00000000" w:rsidRPr="00000000" w14:paraId="00000311">
            <w:pPr>
              <w:widowControl w:val="0"/>
              <w:jc w:val="both"/>
              <w:rPr/>
            </w:pPr>
            <w:r w:rsidDel="00000000" w:rsidR="00000000" w:rsidRPr="00000000">
              <w:rPr>
                <w:rtl w:val="0"/>
              </w:rPr>
              <w:t xml:space="preserve">Situación con posibilidad de generar lesión, de origen antrópico, por lo tanto, voluntaria y planeada.</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jc w:val="both"/>
              <w:rPr/>
            </w:pPr>
            <w:r w:rsidDel="00000000" w:rsidR="00000000" w:rsidRPr="00000000">
              <w:rPr>
                <w:rtl w:val="0"/>
              </w:rPr>
              <w:t xml:space="preserve">Opción 4 (correcta)</w:t>
            </w:r>
          </w:p>
          <w:p w:rsidR="00000000" w:rsidDel="00000000" w:rsidP="00000000" w:rsidRDefault="00000000" w:rsidRPr="00000000" w14:paraId="00000314">
            <w:pPr>
              <w:widowControl w:val="0"/>
              <w:jc w:val="both"/>
              <w:rPr/>
            </w:pPr>
            <w:r w:rsidDel="00000000" w:rsidR="00000000" w:rsidRPr="00000000">
              <w:rPr>
                <w:rtl w:val="0"/>
              </w:rPr>
              <w:t xml:space="preserve">Peligro latente de que un evento físico de origen natural, o causado, o inducido por la acción humana de manera accidental, se presente con una severidad suficiente para causar pérdida de vidas, lesiones u otros impactos en la salud.</w:t>
            </w:r>
          </w:p>
          <w:p w:rsidR="00000000" w:rsidDel="00000000" w:rsidP="00000000" w:rsidRDefault="00000000" w:rsidRPr="00000000" w14:paraId="00000315">
            <w:pPr>
              <w:widowControl w:val="0"/>
              <w:jc w:val="both"/>
              <w:rPr/>
            </w:pPr>
            <w:r w:rsidDel="00000000" w:rsidR="00000000" w:rsidRPr="00000000">
              <w:rPr>
                <w:rtl w:val="0"/>
              </w:rPr>
            </w:r>
          </w:p>
          <w:p w:rsidR="00000000" w:rsidDel="00000000" w:rsidP="00000000" w:rsidRDefault="00000000" w:rsidRPr="00000000" w14:paraId="00000316">
            <w:pPr>
              <w:widowControl w:val="0"/>
              <w:jc w:val="both"/>
              <w:rPr/>
            </w:pPr>
            <w:r w:rsidDel="00000000" w:rsidR="00000000" w:rsidRPr="00000000">
              <w:rPr>
                <w:rtl w:val="0"/>
              </w:rPr>
            </w:r>
          </w:p>
          <w:p w:rsidR="00000000" w:rsidDel="00000000" w:rsidP="00000000" w:rsidRDefault="00000000" w:rsidRPr="00000000" w14:paraId="00000317">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8">
            <w:pPr>
              <w:widowControl w:val="0"/>
              <w:jc w:val="both"/>
              <w:rPr/>
            </w:pPr>
            <w:r w:rsidDel="00000000" w:rsidR="00000000" w:rsidRPr="00000000">
              <w:rPr>
                <w:rtl w:val="0"/>
              </w:rPr>
              <w:t xml:space="preserve">4. Los pasos correctos para consolidar la matriz de riesgos por colores son: </w:t>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jc w:val="both"/>
              <w:rPr/>
            </w:pPr>
            <w:r w:rsidDel="00000000" w:rsidR="00000000" w:rsidRPr="00000000">
              <w:rPr>
                <w:rtl w:val="0"/>
              </w:rPr>
            </w:r>
          </w:p>
          <w:p w:rsidR="00000000" w:rsidDel="00000000" w:rsidP="00000000" w:rsidRDefault="00000000" w:rsidRPr="00000000" w14:paraId="0000031B">
            <w:pPr>
              <w:widowControl w:val="0"/>
              <w:jc w:val="both"/>
              <w:rPr/>
            </w:pPr>
            <w:r w:rsidDel="00000000" w:rsidR="00000000" w:rsidRPr="00000000">
              <w:rPr/>
              <w:drawing>
                <wp:inline distB="0" distT="0" distL="0" distR="0">
                  <wp:extent cx="1591192" cy="1210068"/>
                  <wp:effectExtent b="0" l="0" r="0" t="0"/>
                  <wp:docPr id="451" name="image11.jpg"/>
                  <a:graphic>
                    <a:graphicData uri="http://schemas.openxmlformats.org/drawingml/2006/picture">
                      <pic:pic>
                        <pic:nvPicPr>
                          <pic:cNvPr id="0" name="image11.jpg"/>
                          <pic:cNvPicPr preferRelativeResize="0"/>
                        </pic:nvPicPr>
                        <pic:blipFill>
                          <a:blip r:embed="rId66"/>
                          <a:srcRect b="0" l="0" r="0" t="0"/>
                          <a:stretch>
                            <a:fillRect/>
                          </a:stretch>
                        </pic:blipFill>
                        <pic:spPr>
                          <a:xfrm>
                            <a:off x="0" y="0"/>
                            <a:ext cx="1591192" cy="121006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widowControl w:val="0"/>
              <w:jc w:val="both"/>
              <w:rPr/>
            </w:pPr>
            <w:r w:rsidDel="00000000" w:rsidR="00000000" w:rsidRPr="00000000">
              <w:rPr>
                <w:rtl w:val="0"/>
              </w:rPr>
            </w:r>
          </w:p>
          <w:p w:rsidR="00000000" w:rsidDel="00000000" w:rsidP="00000000" w:rsidRDefault="00000000" w:rsidRPr="00000000" w14:paraId="0000031D">
            <w:pPr>
              <w:widowControl w:val="0"/>
              <w:jc w:val="both"/>
              <w:rPr/>
            </w:pPr>
            <w:r w:rsidDel="00000000" w:rsidR="00000000" w:rsidRPr="00000000">
              <w:rPr>
                <w:b w:val="1"/>
                <w:rtl w:val="0"/>
              </w:rPr>
              <w:t xml:space="preserve">Imagen: </w:t>
            </w:r>
            <w:r w:rsidDel="00000000" w:rsidR="00000000" w:rsidRPr="00000000">
              <w:rPr>
                <w:rtl w:val="0"/>
              </w:rPr>
              <w:t xml:space="preserve">623800_i24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E">
            <w:pPr>
              <w:widowControl w:val="0"/>
              <w:jc w:val="both"/>
              <w:rPr/>
            </w:pPr>
            <w:r w:rsidDel="00000000" w:rsidR="00000000" w:rsidRPr="00000000">
              <w:rPr>
                <w:rtl w:val="0"/>
              </w:rPr>
              <w:t xml:space="preserve">Opción 1</w:t>
            </w:r>
          </w:p>
          <w:p w:rsidR="00000000" w:rsidDel="00000000" w:rsidP="00000000" w:rsidRDefault="00000000" w:rsidRPr="00000000" w14:paraId="0000031F">
            <w:pPr>
              <w:widowControl w:val="0"/>
              <w:jc w:val="both"/>
              <w:rPr/>
            </w:pPr>
            <w:r w:rsidDel="00000000" w:rsidR="00000000" w:rsidRPr="00000000">
              <w:rPr>
                <w:rtl w:val="0"/>
              </w:rPr>
              <w:t xml:space="preserve">Identificar la vulnerabilidad, clasificar las amenazas y valorar el riesgo. </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jc w:val="both"/>
              <w:rPr/>
            </w:pPr>
            <w:r w:rsidDel="00000000" w:rsidR="00000000" w:rsidRPr="00000000">
              <w:rPr>
                <w:rtl w:val="0"/>
              </w:rPr>
              <w:t xml:space="preserve">Opción 2</w:t>
            </w:r>
          </w:p>
          <w:p w:rsidR="00000000" w:rsidDel="00000000" w:rsidP="00000000" w:rsidRDefault="00000000" w:rsidRPr="00000000" w14:paraId="00000322">
            <w:pPr>
              <w:widowControl w:val="0"/>
              <w:jc w:val="both"/>
              <w:rPr/>
            </w:pPr>
            <w:r w:rsidDel="00000000" w:rsidR="00000000" w:rsidRPr="00000000">
              <w:rPr>
                <w:rtl w:val="0"/>
              </w:rPr>
              <w:t xml:space="preserve">Valorar el nivel de riesgo, clasificar las amenazas y establecer la vulnerabilidad.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3">
            <w:pPr>
              <w:widowControl w:val="0"/>
              <w:jc w:val="both"/>
              <w:rPr/>
            </w:pPr>
            <w:r w:rsidDel="00000000" w:rsidR="00000000" w:rsidRPr="00000000">
              <w:rPr>
                <w:rtl w:val="0"/>
              </w:rPr>
              <w:t xml:space="preserve">Opción 3</w:t>
            </w:r>
          </w:p>
          <w:p w:rsidR="00000000" w:rsidDel="00000000" w:rsidP="00000000" w:rsidRDefault="00000000" w:rsidRPr="00000000" w14:paraId="00000324">
            <w:pPr>
              <w:widowControl w:val="0"/>
              <w:jc w:val="both"/>
              <w:rPr/>
            </w:pPr>
            <w:r w:rsidDel="00000000" w:rsidR="00000000" w:rsidRPr="00000000">
              <w:rPr>
                <w:rtl w:val="0"/>
              </w:rPr>
              <w:t xml:space="preserve">Clasificar las amenazas como naturales o antrópicas y darles una valoración en el nivel de riesgo alto, medio y bajo. </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jc w:val="both"/>
              <w:rPr/>
            </w:pPr>
            <w:r w:rsidDel="00000000" w:rsidR="00000000" w:rsidRPr="00000000">
              <w:rPr>
                <w:rtl w:val="0"/>
              </w:rPr>
              <w:t xml:space="preserve">Opción 4 (correcta)</w:t>
            </w:r>
          </w:p>
          <w:p w:rsidR="00000000" w:rsidDel="00000000" w:rsidP="00000000" w:rsidRDefault="00000000" w:rsidRPr="00000000" w14:paraId="00000327">
            <w:pPr>
              <w:widowControl w:val="0"/>
              <w:jc w:val="both"/>
              <w:rPr/>
            </w:pPr>
            <w:r w:rsidDel="00000000" w:rsidR="00000000" w:rsidRPr="00000000">
              <w:rPr>
                <w:rtl w:val="0"/>
              </w:rPr>
              <w:t xml:space="preserve">Identificar las amenazas, evaluar la vulnerabilidad de los procesos, recursos y personas, y establecer el nivel de riesgo.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8">
            <w:pPr>
              <w:widowControl w:val="0"/>
              <w:numPr>
                <w:ilvl w:val="0"/>
                <w:numId w:val="2"/>
              </w:numPr>
              <w:spacing w:line="276" w:lineRule="auto"/>
              <w:ind w:left="720" w:right="31" w:hanging="360"/>
              <w:jc w:val="both"/>
              <w:rPr/>
            </w:pPr>
            <w:r w:rsidDel="00000000" w:rsidR="00000000" w:rsidRPr="00000000">
              <w:rPr>
                <w:b w:val="1"/>
                <w:rtl w:val="0"/>
              </w:rPr>
              <w:t xml:space="preserve">El concepto “</w:t>
            </w:r>
            <w:r w:rsidDel="00000000" w:rsidR="00000000" w:rsidRPr="00000000">
              <w:rPr>
                <w:rtl w:val="0"/>
              </w:rPr>
              <w:t xml:space="preserve">Es la materialización de las amenazas ya sea de origen natural o antrópico y que de acuerdo a la ley 1523 de 2012</w:t>
            </w:r>
            <w:r w:rsidDel="00000000" w:rsidR="00000000" w:rsidRPr="00000000">
              <w:rPr>
                <w:b w:val="1"/>
                <w:rtl w:val="0"/>
              </w:rPr>
              <w:t xml:space="preserve">, </w:t>
            </w:r>
            <w:r w:rsidDel="00000000" w:rsidR="00000000" w:rsidRPr="00000000">
              <w:rPr>
                <w:rtl w:val="0"/>
              </w:rPr>
              <w:t xml:space="preserve">corresponde a los daños o pérdidas potenciales que pueden presentarse debido a los eventos físicos peligrosos de origen natural, socio-natural tecnológico, biosanitario o humano no intencional, en un período de tiempo específico y que son determinados por la vulnerabilidad de los elementos expuestos; por consiguiente se deriva de la combinación de la amenaza y la vulnerabilidad.</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jc w:val="both"/>
              <w:rPr/>
            </w:pPr>
            <w:r w:rsidDel="00000000" w:rsidR="00000000" w:rsidRPr="00000000">
              <w:rPr>
                <w:rtl w:val="0"/>
              </w:rPr>
            </w:r>
          </w:p>
          <w:p w:rsidR="00000000" w:rsidDel="00000000" w:rsidP="00000000" w:rsidRDefault="00000000" w:rsidRPr="00000000" w14:paraId="0000032B">
            <w:pPr>
              <w:widowControl w:val="0"/>
              <w:jc w:val="both"/>
              <w:rPr/>
            </w:pPr>
            <w:r w:rsidDel="00000000" w:rsidR="00000000" w:rsidRPr="00000000">
              <w:rPr/>
              <w:drawing>
                <wp:inline distB="114300" distT="114300" distL="114300" distR="114300">
                  <wp:extent cx="1610431" cy="1665963"/>
                  <wp:effectExtent b="0" l="0" r="0" t="0"/>
                  <wp:docPr id="452"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1610431" cy="1665963"/>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widowControl w:val="0"/>
              <w:jc w:val="both"/>
              <w:rPr/>
            </w:pPr>
            <w:r w:rsidDel="00000000" w:rsidR="00000000" w:rsidRPr="00000000">
              <w:rPr>
                <w:rtl w:val="0"/>
              </w:rPr>
              <w:t xml:space="preserve">referencia: https://image.shutterstock.com/image-vector/woman-legcuffs-tied-kettlebell-exclamation-600w-1931042903.jpg</w:t>
            </w:r>
          </w:p>
          <w:p w:rsidR="00000000" w:rsidDel="00000000" w:rsidP="00000000" w:rsidRDefault="00000000" w:rsidRPr="00000000" w14:paraId="0000032D">
            <w:pPr>
              <w:widowControl w:val="0"/>
              <w:jc w:val="both"/>
              <w:rPr/>
            </w:pPr>
            <w:r w:rsidDel="00000000" w:rsidR="00000000" w:rsidRPr="00000000">
              <w:rPr>
                <w:b w:val="1"/>
                <w:rtl w:val="0"/>
              </w:rPr>
              <w:t xml:space="preserve">Imagen: </w:t>
            </w:r>
            <w:r w:rsidDel="00000000" w:rsidR="00000000" w:rsidRPr="00000000">
              <w:rPr>
                <w:rtl w:val="0"/>
              </w:rPr>
              <w:t xml:space="preserve">623800_i25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E">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2F">
            <w:pPr>
              <w:widowControl w:val="0"/>
              <w:jc w:val="both"/>
              <w:rPr>
                <w:b w:val="1"/>
              </w:rPr>
            </w:pPr>
            <w:r w:rsidDel="00000000" w:rsidR="00000000" w:rsidRPr="00000000">
              <w:rPr>
                <w:b w:val="1"/>
                <w:rtl w:val="0"/>
              </w:rPr>
              <w:t xml:space="preserve">Emergencia </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32">
            <w:pPr>
              <w:widowControl w:val="0"/>
              <w:jc w:val="both"/>
              <w:rPr>
                <w:b w:val="1"/>
              </w:rPr>
            </w:pPr>
            <w:r w:rsidDel="00000000" w:rsidR="00000000" w:rsidRPr="00000000">
              <w:rPr>
                <w:b w:val="1"/>
                <w:rtl w:val="0"/>
              </w:rPr>
              <w:t xml:space="preserve">Amenaza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3">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34">
            <w:pPr>
              <w:widowControl w:val="0"/>
              <w:jc w:val="both"/>
              <w:rPr>
                <w:b w:val="1"/>
              </w:rPr>
            </w:pPr>
            <w:r w:rsidDel="00000000" w:rsidR="00000000" w:rsidRPr="00000000">
              <w:rPr>
                <w:b w:val="1"/>
                <w:rtl w:val="0"/>
              </w:rPr>
              <w:t xml:space="preserve">Vulnerabilidad </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jc w:val="both"/>
              <w:rPr>
                <w:b w:val="1"/>
              </w:rPr>
            </w:pPr>
            <w:r w:rsidDel="00000000" w:rsidR="00000000" w:rsidRPr="00000000">
              <w:rPr>
                <w:b w:val="1"/>
                <w:rtl w:val="0"/>
              </w:rPr>
              <w:t xml:space="preserve">Opción 4 (correcta)</w:t>
            </w:r>
          </w:p>
          <w:p w:rsidR="00000000" w:rsidDel="00000000" w:rsidP="00000000" w:rsidRDefault="00000000" w:rsidRPr="00000000" w14:paraId="00000337">
            <w:pPr>
              <w:widowControl w:val="0"/>
              <w:jc w:val="both"/>
              <w:rPr>
                <w:b w:val="1"/>
              </w:rPr>
            </w:pPr>
            <w:r w:rsidDel="00000000" w:rsidR="00000000" w:rsidRPr="00000000">
              <w:rPr>
                <w:b w:val="1"/>
                <w:rtl w:val="0"/>
              </w:rPr>
              <w:t xml:space="preserve">Riesgo de Desastre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8">
            <w:pPr>
              <w:widowControl w:val="0"/>
              <w:jc w:val="both"/>
              <w:rPr>
                <w:b w:val="1"/>
              </w:rPr>
            </w:pPr>
            <w:r w:rsidDel="00000000" w:rsidR="00000000" w:rsidRPr="00000000">
              <w:rPr>
                <w:b w:val="1"/>
                <w:rtl w:val="0"/>
              </w:rPr>
              <w:t xml:space="preserve">6.Las amenazas naturales corresponden a: </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jc w:val="both"/>
              <w:rPr>
                <w:b w:val="1"/>
              </w:rPr>
            </w:pPr>
            <w:r w:rsidDel="00000000" w:rsidR="00000000" w:rsidRPr="00000000">
              <w:rPr>
                <w:b w:val="1"/>
              </w:rPr>
              <w:drawing>
                <wp:inline distB="114300" distT="114300" distL="114300" distR="114300">
                  <wp:extent cx="1102778" cy="1140805"/>
                  <wp:effectExtent b="0" l="0" r="0" t="0"/>
                  <wp:docPr id="453"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1102778" cy="114080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0"/>
              <w:jc w:val="both"/>
              <w:rPr>
                <w:b w:val="1"/>
              </w:rPr>
            </w:pPr>
            <w:r w:rsidDel="00000000" w:rsidR="00000000" w:rsidRPr="00000000">
              <w:rPr>
                <w:b w:val="1"/>
                <w:rtl w:val="0"/>
              </w:rPr>
              <w:t xml:space="preserve">referencia:</w:t>
            </w:r>
            <w:hyperlink r:id="rId69">
              <w:r w:rsidDel="00000000" w:rsidR="00000000" w:rsidRPr="00000000">
                <w:rPr>
                  <w:b w:val="1"/>
                  <w:color w:val="1155cc"/>
                  <w:u w:val="single"/>
                  <w:rtl w:val="0"/>
                </w:rPr>
                <w:t xml:space="preserve">https://image.shutterstock.com/image-vector/tornano-hurricane-icon-cartoon-destructive-600w-2169556743.jpg</w:t>
              </w:r>
            </w:hyperlink>
            <w:r w:rsidDel="00000000" w:rsidR="00000000" w:rsidRPr="00000000">
              <w:rPr>
                <w:rtl w:val="0"/>
              </w:rPr>
            </w:r>
          </w:p>
          <w:p w:rsidR="00000000" w:rsidDel="00000000" w:rsidP="00000000" w:rsidRDefault="00000000" w:rsidRPr="00000000" w14:paraId="0000033C">
            <w:pPr>
              <w:widowControl w:val="0"/>
              <w:jc w:val="both"/>
              <w:rPr>
                <w:b w:val="1"/>
              </w:rPr>
            </w:pPr>
            <w:r w:rsidDel="00000000" w:rsidR="00000000" w:rsidRPr="00000000">
              <w:rPr>
                <w:b w:val="1"/>
                <w:rtl w:val="0"/>
              </w:rPr>
              <w:t xml:space="preserve">Imagen: </w:t>
            </w:r>
            <w:r w:rsidDel="00000000" w:rsidR="00000000" w:rsidRPr="00000000">
              <w:rPr>
                <w:rtl w:val="0"/>
              </w:rPr>
              <w:t xml:space="preserve">623800_i25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D">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3E">
            <w:pPr>
              <w:widowControl w:val="0"/>
              <w:jc w:val="both"/>
              <w:rPr>
                <w:b w:val="1"/>
              </w:rPr>
            </w:pPr>
            <w:r w:rsidDel="00000000" w:rsidR="00000000" w:rsidRPr="00000000">
              <w:rPr>
                <w:rtl w:val="0"/>
              </w:rPr>
              <w:t xml:space="preserve">peligros asociados al desarrollo de las diferentes actividades económicas para la producción de bienes o servicios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41">
            <w:pPr>
              <w:widowControl w:val="0"/>
              <w:jc w:val="both"/>
              <w:rPr>
                <w:b w:val="1"/>
              </w:rPr>
            </w:pPr>
            <w:r w:rsidDel="00000000" w:rsidR="00000000" w:rsidRPr="00000000">
              <w:rPr>
                <w:rtl w:val="0"/>
              </w:rPr>
              <w:t xml:space="preserve">fenómenos de tipo físico químicos o biológicos, asociados a los cambios ambientales por la interferencia de la mano del hombre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2">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43">
            <w:pPr>
              <w:widowControl w:val="0"/>
              <w:jc w:val="both"/>
              <w:rPr>
                <w:b w:val="1"/>
              </w:rPr>
            </w:pPr>
            <w:r w:rsidDel="00000000" w:rsidR="00000000" w:rsidRPr="00000000">
              <w:rPr>
                <w:rtl w:val="0"/>
              </w:rPr>
              <w:t xml:space="preserve">Peligros y condiciones asociados al desarrollo de las diferentes actividades económicas para la producción de bienes o servicios que se relacionan con el comportamiento de equipos, infraestructura.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jc w:val="both"/>
              <w:rPr>
                <w:b w:val="1"/>
              </w:rPr>
            </w:pPr>
            <w:r w:rsidDel="00000000" w:rsidR="00000000" w:rsidRPr="00000000">
              <w:rPr>
                <w:b w:val="1"/>
                <w:rtl w:val="0"/>
              </w:rPr>
              <w:t xml:space="preserve">Opción 4 (correcta)</w:t>
            </w:r>
          </w:p>
          <w:p w:rsidR="00000000" w:rsidDel="00000000" w:rsidP="00000000" w:rsidRDefault="00000000" w:rsidRPr="00000000" w14:paraId="00000346">
            <w:pPr>
              <w:widowControl w:val="0"/>
              <w:jc w:val="both"/>
              <w:rPr>
                <w:b w:val="1"/>
              </w:rPr>
            </w:pPr>
            <w:r w:rsidDel="00000000" w:rsidR="00000000" w:rsidRPr="00000000">
              <w:rPr>
                <w:rtl w:val="0"/>
              </w:rPr>
              <w:t xml:space="preserve">Condiciones del ambiente, atmosféricas biológicas cuyo origen está asociado a los cambios climáticos, y procesos naturales de la tierra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7">
            <w:pPr>
              <w:widowControl w:val="0"/>
              <w:jc w:val="both"/>
              <w:rPr>
                <w:b w:val="1"/>
              </w:rPr>
            </w:pPr>
            <w:r w:rsidDel="00000000" w:rsidR="00000000" w:rsidRPr="00000000">
              <w:rPr>
                <w:b w:val="1"/>
                <w:rtl w:val="0"/>
              </w:rPr>
              <w:t xml:space="preserve">7.La Vulnerabilidad es </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jc w:val="both"/>
              <w:rPr>
                <w:b w:val="1"/>
              </w:rPr>
            </w:pPr>
            <w:r w:rsidDel="00000000" w:rsidR="00000000" w:rsidRPr="00000000">
              <w:rPr>
                <w:rtl w:val="0"/>
              </w:rPr>
            </w:r>
          </w:p>
          <w:p w:rsidR="00000000" w:rsidDel="00000000" w:rsidP="00000000" w:rsidRDefault="00000000" w:rsidRPr="00000000" w14:paraId="0000034A">
            <w:pPr>
              <w:widowControl w:val="0"/>
              <w:jc w:val="both"/>
              <w:rPr>
                <w:b w:val="1"/>
              </w:rPr>
            </w:pPr>
            <w:r w:rsidDel="00000000" w:rsidR="00000000" w:rsidRPr="00000000">
              <w:rPr>
                <w:b w:val="1"/>
              </w:rPr>
              <w:drawing>
                <wp:inline distB="114300" distT="114300" distL="114300" distR="114300">
                  <wp:extent cx="1194785" cy="1074130"/>
                  <wp:effectExtent b="0" l="0" r="0" t="0"/>
                  <wp:docPr id="454"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1194785" cy="107413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jc w:val="both"/>
              <w:rPr/>
            </w:pPr>
            <w:r w:rsidDel="00000000" w:rsidR="00000000" w:rsidRPr="00000000">
              <w:rPr>
                <w:rtl w:val="0"/>
              </w:rPr>
              <w:t xml:space="preserve">referencia: </w:t>
            </w:r>
            <w:hyperlink r:id="rId71">
              <w:r w:rsidDel="00000000" w:rsidR="00000000" w:rsidRPr="00000000">
                <w:rPr>
                  <w:color w:val="1155cc"/>
                  <w:u w:val="single"/>
                  <w:rtl w:val="0"/>
                </w:rPr>
                <w:t xml:space="preserve">https://image.shutterstock.com/image-vector/pensive-girl-flat-vector-illustration-600w-1793700043.jpg</w:t>
              </w:r>
            </w:hyperlink>
            <w:r w:rsidDel="00000000" w:rsidR="00000000" w:rsidRPr="00000000">
              <w:rPr>
                <w:rtl w:val="0"/>
              </w:rPr>
              <w:t xml:space="preserve"> </w:t>
            </w:r>
          </w:p>
          <w:p w:rsidR="00000000" w:rsidDel="00000000" w:rsidP="00000000" w:rsidRDefault="00000000" w:rsidRPr="00000000" w14:paraId="0000034C">
            <w:pPr>
              <w:widowControl w:val="0"/>
              <w:jc w:val="both"/>
              <w:rPr>
                <w:b w:val="1"/>
              </w:rPr>
            </w:pPr>
            <w:r w:rsidDel="00000000" w:rsidR="00000000" w:rsidRPr="00000000">
              <w:rPr>
                <w:b w:val="1"/>
                <w:rtl w:val="0"/>
              </w:rPr>
              <w:t xml:space="preserve">Imagen: </w:t>
            </w:r>
            <w:r w:rsidDel="00000000" w:rsidR="00000000" w:rsidRPr="00000000">
              <w:rPr>
                <w:rtl w:val="0"/>
              </w:rPr>
              <w:t xml:space="preserve">623800_i27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D">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4E">
            <w:pPr>
              <w:widowControl w:val="0"/>
              <w:jc w:val="both"/>
              <w:rPr>
                <w:b w:val="1"/>
              </w:rPr>
            </w:pPr>
            <w:r w:rsidDel="00000000" w:rsidR="00000000" w:rsidRPr="00000000">
              <w:rPr>
                <w:rtl w:val="0"/>
              </w:rPr>
              <w:t xml:space="preserve">Son fenómenos de tipo físico químicos o biológicos, asociados a los cambios ambientales por la interferencia de la mano del hombre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51">
            <w:pPr>
              <w:widowControl w:val="0"/>
              <w:jc w:val="both"/>
              <w:rPr>
                <w:b w:val="1"/>
              </w:rPr>
            </w:pPr>
            <w:r w:rsidDel="00000000" w:rsidR="00000000" w:rsidRPr="00000000">
              <w:rPr>
                <w:rtl w:val="0"/>
              </w:rPr>
              <w:t xml:space="preserve">Es la materialización de las amenazas ya sea de origen natural o antrópico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2">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53">
            <w:pPr>
              <w:widowControl w:val="0"/>
              <w:jc w:val="both"/>
              <w:rPr>
                <w:b w:val="1"/>
              </w:rPr>
            </w:pPr>
            <w:r w:rsidDel="00000000" w:rsidR="00000000" w:rsidRPr="00000000">
              <w:rPr>
                <w:rtl w:val="0"/>
              </w:rPr>
              <w:t xml:space="preserve">Son todas las situaciones amenazantes que tienen el potencial de hacer vulnerables a quienes se enfrentan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jc w:val="both"/>
              <w:rPr>
                <w:b w:val="1"/>
              </w:rPr>
            </w:pPr>
            <w:r w:rsidDel="00000000" w:rsidR="00000000" w:rsidRPr="00000000">
              <w:rPr>
                <w:b w:val="1"/>
                <w:rtl w:val="0"/>
              </w:rPr>
              <w:t xml:space="preserve">Opción 4 (Correcto)</w:t>
            </w:r>
          </w:p>
          <w:p w:rsidR="00000000" w:rsidDel="00000000" w:rsidP="00000000" w:rsidRDefault="00000000" w:rsidRPr="00000000" w14:paraId="00000356">
            <w:pPr>
              <w:widowControl w:val="0"/>
              <w:jc w:val="both"/>
              <w:rPr>
                <w:b w:val="1"/>
              </w:rPr>
            </w:pPr>
            <w:r w:rsidDel="00000000" w:rsidR="00000000" w:rsidRPr="00000000">
              <w:rPr>
                <w:rtl w:val="0"/>
              </w:rPr>
              <w:t xml:space="preserve">Son las condiciones físicas, económicas, culturales, sociales que afectan la respuesta de un individuo o un grupo de individuos ante la materialización de una amenaza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7">
            <w:pPr>
              <w:widowControl w:val="0"/>
              <w:jc w:val="both"/>
              <w:rPr>
                <w:b w:val="1"/>
              </w:rPr>
            </w:pPr>
            <w:r w:rsidDel="00000000" w:rsidR="00000000" w:rsidRPr="00000000">
              <w:rPr>
                <w:b w:val="1"/>
                <w:rtl w:val="0"/>
              </w:rPr>
              <w:t xml:space="preserve">8. El desastre es:</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jc w:val="both"/>
              <w:rPr>
                <w:b w:val="1"/>
              </w:rPr>
            </w:pPr>
            <w:r w:rsidDel="00000000" w:rsidR="00000000" w:rsidRPr="00000000">
              <w:rPr>
                <w:rtl w:val="0"/>
              </w:rPr>
            </w:r>
          </w:p>
          <w:p w:rsidR="00000000" w:rsidDel="00000000" w:rsidP="00000000" w:rsidRDefault="00000000" w:rsidRPr="00000000" w14:paraId="0000035A">
            <w:pPr>
              <w:widowControl w:val="0"/>
              <w:jc w:val="both"/>
              <w:rPr>
                <w:b w:val="1"/>
              </w:rPr>
            </w:pPr>
            <w:r w:rsidDel="00000000" w:rsidR="00000000" w:rsidRPr="00000000">
              <w:rPr>
                <w:b w:val="1"/>
              </w:rPr>
              <w:drawing>
                <wp:inline distB="114300" distT="114300" distL="114300" distR="114300">
                  <wp:extent cx="1585444" cy="1219572"/>
                  <wp:effectExtent b="0" l="0" r="0" t="0"/>
                  <wp:docPr id="483"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1585444" cy="1219572"/>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jc w:val="both"/>
              <w:rPr>
                <w:b w:val="1"/>
              </w:rPr>
            </w:pPr>
            <w:r w:rsidDel="00000000" w:rsidR="00000000" w:rsidRPr="00000000">
              <w:rPr>
                <w:rtl w:val="0"/>
              </w:rPr>
            </w:r>
          </w:p>
          <w:p w:rsidR="00000000" w:rsidDel="00000000" w:rsidP="00000000" w:rsidRDefault="00000000" w:rsidRPr="00000000" w14:paraId="0000035C">
            <w:pPr>
              <w:widowControl w:val="0"/>
              <w:jc w:val="both"/>
              <w:rPr>
                <w:b w:val="1"/>
              </w:rPr>
            </w:pPr>
            <w:r w:rsidDel="00000000" w:rsidR="00000000" w:rsidRPr="00000000">
              <w:rPr>
                <w:rtl w:val="0"/>
              </w:rPr>
              <w:t xml:space="preserve">referencia: </w:t>
            </w:r>
            <w:hyperlink r:id="rId73">
              <w:r w:rsidDel="00000000" w:rsidR="00000000" w:rsidRPr="00000000">
                <w:rPr>
                  <w:b w:val="1"/>
                  <w:color w:val="1155cc"/>
                  <w:u w:val="single"/>
                  <w:rtl w:val="0"/>
                </w:rPr>
                <w:t xml:space="preserve">https://image.shutterstock.com/image-vector/earthquake-disaster-city-emergency-rescue-600w-1716823120.jpg</w:t>
              </w:r>
            </w:hyperlink>
            <w:r w:rsidDel="00000000" w:rsidR="00000000" w:rsidRPr="00000000">
              <w:rPr>
                <w:b w:val="1"/>
                <w:rtl w:val="0"/>
              </w:rPr>
              <w:t xml:space="preserve"> </w:t>
            </w:r>
          </w:p>
          <w:p w:rsidR="00000000" w:rsidDel="00000000" w:rsidP="00000000" w:rsidRDefault="00000000" w:rsidRPr="00000000" w14:paraId="0000035D">
            <w:pPr>
              <w:widowControl w:val="0"/>
              <w:jc w:val="both"/>
              <w:rPr>
                <w:b w:val="1"/>
              </w:rPr>
            </w:pPr>
            <w:r w:rsidDel="00000000" w:rsidR="00000000" w:rsidRPr="00000000">
              <w:rPr>
                <w:b w:val="1"/>
                <w:rtl w:val="0"/>
              </w:rPr>
              <w:t xml:space="preserve">Imagen: </w:t>
            </w:r>
            <w:r w:rsidDel="00000000" w:rsidR="00000000" w:rsidRPr="00000000">
              <w:rPr>
                <w:rtl w:val="0"/>
              </w:rPr>
              <w:t xml:space="preserve">623800_i28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E">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5F">
            <w:pPr>
              <w:widowControl w:val="0"/>
              <w:jc w:val="both"/>
              <w:rPr/>
            </w:pPr>
            <w:r w:rsidDel="00000000" w:rsidR="00000000" w:rsidRPr="00000000">
              <w:rPr>
                <w:rtl w:val="0"/>
              </w:rPr>
              <w:t xml:space="preserve">Cuando la emergencia presentada se atiende con los recursos existentes </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62">
            <w:pPr>
              <w:widowControl w:val="0"/>
              <w:jc w:val="both"/>
              <w:rPr/>
            </w:pPr>
            <w:r w:rsidDel="00000000" w:rsidR="00000000" w:rsidRPr="00000000">
              <w:rPr>
                <w:rtl w:val="0"/>
              </w:rPr>
              <w:t xml:space="preserve">Cuando las condiciones medioambientales generan alteración de las actividades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3">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64">
            <w:pPr>
              <w:widowControl w:val="0"/>
              <w:jc w:val="both"/>
              <w:rPr/>
            </w:pPr>
            <w:r w:rsidDel="00000000" w:rsidR="00000000" w:rsidRPr="00000000">
              <w:rPr>
                <w:rtl w:val="0"/>
              </w:rPr>
              <w:t xml:space="preserve">Cuando se produce un suceso que altera el normal funcionamiento o desarrollo de las actividades</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jc w:val="both"/>
              <w:rPr>
                <w:b w:val="1"/>
              </w:rPr>
            </w:pPr>
            <w:r w:rsidDel="00000000" w:rsidR="00000000" w:rsidRPr="00000000">
              <w:rPr>
                <w:b w:val="1"/>
                <w:rtl w:val="0"/>
              </w:rPr>
              <w:t xml:space="preserve">Opción 4 (Correcto)</w:t>
            </w:r>
          </w:p>
          <w:p w:rsidR="00000000" w:rsidDel="00000000" w:rsidP="00000000" w:rsidRDefault="00000000" w:rsidRPr="00000000" w14:paraId="00000367">
            <w:pPr>
              <w:widowControl w:val="0"/>
              <w:jc w:val="both"/>
              <w:rPr>
                <w:b w:val="1"/>
              </w:rPr>
            </w:pPr>
            <w:r w:rsidDel="00000000" w:rsidR="00000000" w:rsidRPr="00000000">
              <w:rPr>
                <w:rtl w:val="0"/>
              </w:rPr>
              <w:t xml:space="preserve">Cuando la emergencia sobrepasa la capacidad de respuesta ante un suceso no planeado.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8">
            <w:pPr>
              <w:widowControl w:val="0"/>
              <w:jc w:val="both"/>
              <w:rPr>
                <w:b w:val="1"/>
              </w:rPr>
            </w:pPr>
            <w:r w:rsidDel="00000000" w:rsidR="00000000" w:rsidRPr="00000000">
              <w:rPr>
                <w:b w:val="1"/>
                <w:rtl w:val="0"/>
              </w:rPr>
              <w:t xml:space="preserve">9. Las Amenazas socionaturales </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jc w:val="both"/>
              <w:rPr>
                <w:b w:val="1"/>
              </w:rPr>
            </w:pPr>
            <w:r w:rsidDel="00000000" w:rsidR="00000000" w:rsidRPr="00000000">
              <w:rPr>
                <w:b w:val="1"/>
              </w:rPr>
              <w:drawing>
                <wp:inline distB="114300" distT="114300" distL="114300" distR="114300">
                  <wp:extent cx="1318583" cy="1036030"/>
                  <wp:effectExtent b="0" l="0" r="0" t="0"/>
                  <wp:docPr id="486"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1318583" cy="103603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widowControl w:val="0"/>
              <w:jc w:val="both"/>
              <w:rPr>
                <w:b w:val="1"/>
              </w:rPr>
            </w:pPr>
            <w:r w:rsidDel="00000000" w:rsidR="00000000" w:rsidRPr="00000000">
              <w:rPr>
                <w:rtl w:val="0"/>
              </w:rPr>
            </w:r>
          </w:p>
          <w:p w:rsidR="00000000" w:rsidDel="00000000" w:rsidP="00000000" w:rsidRDefault="00000000" w:rsidRPr="00000000" w14:paraId="0000036C">
            <w:pPr>
              <w:widowControl w:val="0"/>
              <w:jc w:val="both"/>
              <w:rPr/>
            </w:pPr>
            <w:r w:rsidDel="00000000" w:rsidR="00000000" w:rsidRPr="00000000">
              <w:rPr>
                <w:rtl w:val="0"/>
              </w:rPr>
              <w:t xml:space="preserve">referencia: </w:t>
            </w:r>
            <w:hyperlink r:id="rId75">
              <w:r w:rsidDel="00000000" w:rsidR="00000000" w:rsidRPr="00000000">
                <w:rPr>
                  <w:color w:val="1155cc"/>
                  <w:u w:val="single"/>
                  <w:rtl w:val="0"/>
                </w:rPr>
                <w:t xml:space="preserve">https://image.shutterstock.com/image-vector/crowd-people-sale-discounts-stampede-600w-2047283570.jpg</w:t>
              </w:r>
            </w:hyperlink>
            <w:r w:rsidDel="00000000" w:rsidR="00000000" w:rsidRPr="00000000">
              <w:rPr>
                <w:rtl w:val="0"/>
              </w:rPr>
              <w:t xml:space="preserve"> </w:t>
            </w:r>
          </w:p>
          <w:p w:rsidR="00000000" w:rsidDel="00000000" w:rsidP="00000000" w:rsidRDefault="00000000" w:rsidRPr="00000000" w14:paraId="0000036D">
            <w:pPr>
              <w:widowControl w:val="0"/>
              <w:jc w:val="both"/>
              <w:rPr/>
            </w:pPr>
            <w:r w:rsidDel="00000000" w:rsidR="00000000" w:rsidRPr="00000000">
              <w:rPr>
                <w:rtl w:val="0"/>
              </w:rPr>
              <w:t xml:space="preserve">Imagen: 623800_i29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E">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6F">
            <w:pPr>
              <w:widowControl w:val="0"/>
              <w:jc w:val="both"/>
              <w:rPr>
                <w:b w:val="1"/>
              </w:rPr>
            </w:pPr>
            <w:r w:rsidDel="00000000" w:rsidR="00000000" w:rsidRPr="00000000">
              <w:rPr>
                <w:rtl w:val="0"/>
              </w:rPr>
              <w:t xml:space="preserve">Son peligros relacionados con daños en la infraestructura, asociados a los cambios ambientales por la interferencia de la mano del hombre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72">
            <w:pPr>
              <w:widowControl w:val="0"/>
              <w:jc w:val="both"/>
              <w:rPr/>
            </w:pPr>
            <w:r w:rsidDel="00000000" w:rsidR="00000000" w:rsidRPr="00000000">
              <w:rPr>
                <w:rtl w:val="0"/>
              </w:rPr>
              <w:t xml:space="preserve">Son las condiciones físicas y económicas asociadas a la presentación de una emergencia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3">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74">
            <w:pPr>
              <w:widowControl w:val="0"/>
              <w:jc w:val="both"/>
              <w:rPr/>
            </w:pPr>
            <w:r w:rsidDel="00000000" w:rsidR="00000000" w:rsidRPr="00000000">
              <w:rPr>
                <w:rtl w:val="0"/>
              </w:rPr>
              <w:t xml:space="preserve">Es la consolidación de amenazas naturales, antrópicas y sociales que generan una emergencia.</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jc w:val="both"/>
              <w:rPr>
                <w:b w:val="1"/>
              </w:rPr>
            </w:pPr>
            <w:r w:rsidDel="00000000" w:rsidR="00000000" w:rsidRPr="00000000">
              <w:rPr>
                <w:b w:val="1"/>
                <w:rtl w:val="0"/>
              </w:rPr>
              <w:t xml:space="preserve">Opción 4 (Correcto)</w:t>
            </w:r>
          </w:p>
          <w:p w:rsidR="00000000" w:rsidDel="00000000" w:rsidP="00000000" w:rsidRDefault="00000000" w:rsidRPr="00000000" w14:paraId="00000377">
            <w:pPr>
              <w:widowControl w:val="0"/>
              <w:jc w:val="both"/>
              <w:rPr>
                <w:b w:val="1"/>
              </w:rPr>
            </w:pPr>
            <w:r w:rsidDel="00000000" w:rsidR="00000000" w:rsidRPr="00000000">
              <w:rPr>
                <w:rtl w:val="0"/>
              </w:rPr>
              <w:t xml:space="preserve">Son peligros relacionados con fenómenos de tipo físico químicos o biológicos, asociados a los cambios ambientales por la interferencia de la mano del hombre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8">
            <w:pPr>
              <w:widowControl w:val="0"/>
              <w:jc w:val="both"/>
              <w:rPr>
                <w:b w:val="1"/>
              </w:rPr>
            </w:pPr>
            <w:r w:rsidDel="00000000" w:rsidR="00000000" w:rsidRPr="00000000">
              <w:rPr>
                <w:b w:val="1"/>
                <w:rtl w:val="0"/>
              </w:rPr>
              <w:t xml:space="preserve">10. La sigla U.N.G.R.D significa </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jc w:val="both"/>
              <w:rPr>
                <w:b w:val="1"/>
              </w:rPr>
            </w:pPr>
            <w:r w:rsidDel="00000000" w:rsidR="00000000" w:rsidRPr="00000000">
              <w:rPr>
                <w:rtl w:val="0"/>
              </w:rPr>
            </w:r>
          </w:p>
          <w:p w:rsidR="00000000" w:rsidDel="00000000" w:rsidP="00000000" w:rsidRDefault="00000000" w:rsidRPr="00000000" w14:paraId="0000037B">
            <w:pPr>
              <w:widowControl w:val="0"/>
              <w:jc w:val="both"/>
              <w:rPr>
                <w:b w:val="1"/>
              </w:rPr>
            </w:pPr>
            <w:r w:rsidDel="00000000" w:rsidR="00000000" w:rsidRPr="00000000">
              <w:rPr>
                <w:b w:val="1"/>
              </w:rPr>
              <w:drawing>
                <wp:inline distB="114300" distT="114300" distL="114300" distR="114300">
                  <wp:extent cx="1154129" cy="969355"/>
                  <wp:effectExtent b="0" l="0" r="0" t="0"/>
                  <wp:docPr id="487"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1154129" cy="96935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widowControl w:val="0"/>
              <w:jc w:val="both"/>
              <w:rPr>
                <w:b w:val="1"/>
              </w:rPr>
            </w:pPr>
            <w:r w:rsidDel="00000000" w:rsidR="00000000" w:rsidRPr="00000000">
              <w:rPr>
                <w:b w:val="1"/>
                <w:rtl w:val="0"/>
              </w:rPr>
              <w:t xml:space="preserve">referencia: </w:t>
            </w:r>
            <w:hyperlink r:id="rId77">
              <w:r w:rsidDel="00000000" w:rsidR="00000000" w:rsidRPr="00000000">
                <w:rPr>
                  <w:b w:val="1"/>
                  <w:color w:val="1155cc"/>
                  <w:u w:val="single"/>
                  <w:rtl w:val="0"/>
                </w:rPr>
                <w:t xml:space="preserve">https://image.shutterstock.com/image-vector/question-bubbles-line-icon-ask-600w-1914202927.jpg</w:t>
              </w:r>
            </w:hyperlink>
            <w:r w:rsidDel="00000000" w:rsidR="00000000" w:rsidRPr="00000000">
              <w:rPr>
                <w:b w:val="1"/>
                <w:rtl w:val="0"/>
              </w:rPr>
              <w:t xml:space="preserve"> </w:t>
            </w:r>
          </w:p>
          <w:p w:rsidR="00000000" w:rsidDel="00000000" w:rsidP="00000000" w:rsidRDefault="00000000" w:rsidRPr="00000000" w14:paraId="0000037D">
            <w:pPr>
              <w:widowControl w:val="0"/>
              <w:jc w:val="both"/>
              <w:rPr>
                <w:b w:val="1"/>
              </w:rPr>
            </w:pPr>
            <w:r w:rsidDel="00000000" w:rsidR="00000000" w:rsidRPr="00000000">
              <w:rPr>
                <w:b w:val="1"/>
                <w:rtl w:val="0"/>
              </w:rPr>
              <w:t xml:space="preserve">Imagen: </w:t>
            </w:r>
            <w:r w:rsidDel="00000000" w:rsidR="00000000" w:rsidRPr="00000000">
              <w:rPr>
                <w:rtl w:val="0"/>
              </w:rPr>
              <w:t xml:space="preserve">623800_i30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E">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7F">
            <w:pPr>
              <w:widowControl w:val="0"/>
              <w:jc w:val="both"/>
              <w:rPr>
                <w:b w:val="1"/>
              </w:rPr>
            </w:pPr>
            <w:r w:rsidDel="00000000" w:rsidR="00000000" w:rsidRPr="00000000">
              <w:rPr>
                <w:rtl w:val="0"/>
              </w:rPr>
              <w:t xml:space="preserve">Unidad para la gestión de riesgos de desastres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82">
            <w:pPr>
              <w:widowControl w:val="0"/>
              <w:jc w:val="both"/>
              <w:rPr>
                <w:b w:val="1"/>
              </w:rPr>
            </w:pPr>
            <w:r w:rsidDel="00000000" w:rsidR="00000000" w:rsidRPr="00000000">
              <w:rPr>
                <w:rtl w:val="0"/>
              </w:rPr>
              <w:t xml:space="preserve">Unidad nacional para los desastres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3">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84">
            <w:pPr>
              <w:widowControl w:val="0"/>
              <w:jc w:val="both"/>
              <w:rPr>
                <w:b w:val="1"/>
              </w:rPr>
            </w:pPr>
            <w:r w:rsidDel="00000000" w:rsidR="00000000" w:rsidRPr="00000000">
              <w:rPr>
                <w:rtl w:val="0"/>
              </w:rPr>
              <w:t xml:space="preserve">Unidad para la gestión de emergencias del país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jc w:val="both"/>
              <w:rPr>
                <w:b w:val="1"/>
              </w:rPr>
            </w:pPr>
            <w:r w:rsidDel="00000000" w:rsidR="00000000" w:rsidRPr="00000000">
              <w:rPr>
                <w:b w:val="1"/>
                <w:rtl w:val="0"/>
              </w:rPr>
              <w:t xml:space="preserve">Opción 4 (Correcto)</w:t>
            </w:r>
          </w:p>
          <w:p w:rsidR="00000000" w:rsidDel="00000000" w:rsidP="00000000" w:rsidRDefault="00000000" w:rsidRPr="00000000" w14:paraId="00000387">
            <w:pPr>
              <w:widowControl w:val="0"/>
              <w:jc w:val="both"/>
              <w:rPr>
                <w:b w:val="1"/>
              </w:rPr>
            </w:pPr>
            <w:r w:rsidDel="00000000" w:rsidR="00000000" w:rsidRPr="00000000">
              <w:rPr>
                <w:rtl w:val="0"/>
              </w:rPr>
              <w:t xml:space="preserve">Unidad nacional para la gestión del riesgo de desastres</w:t>
            </w:r>
            <w:r w:rsidDel="00000000" w:rsidR="00000000" w:rsidRPr="00000000">
              <w:rPr>
                <w:rtl w:val="0"/>
              </w:rPr>
            </w:r>
          </w:p>
        </w:tc>
      </w:tr>
    </w:tbl>
    <w:p w:rsidR="00000000" w:rsidDel="00000000" w:rsidP="00000000" w:rsidRDefault="00000000" w:rsidRPr="00000000" w14:paraId="00000388">
      <w:pPr>
        <w:spacing w:line="240" w:lineRule="auto"/>
        <w:jc w:val="both"/>
        <w:rPr/>
      </w:pPr>
      <w:r w:rsidDel="00000000" w:rsidR="00000000" w:rsidRPr="00000000">
        <w:rPr>
          <w:rtl w:val="0"/>
        </w:rPr>
      </w:r>
    </w:p>
    <w:p w:rsidR="00000000" w:rsidDel="00000000" w:rsidP="00000000" w:rsidRDefault="00000000" w:rsidRPr="00000000" w14:paraId="00000389">
      <w:pPr>
        <w:spacing w:line="240" w:lineRule="auto"/>
        <w:jc w:val="both"/>
        <w:rPr/>
      </w:pPr>
      <w:r w:rsidDel="00000000" w:rsidR="00000000" w:rsidRPr="00000000">
        <w:rPr>
          <w:rtl w:val="0"/>
        </w:rPr>
        <w:t xml:space="preserve">     RETROALIMENTACIÓN </w:t>
      </w:r>
    </w:p>
    <w:p w:rsidR="00000000" w:rsidDel="00000000" w:rsidP="00000000" w:rsidRDefault="00000000" w:rsidRPr="00000000" w14:paraId="0000038A">
      <w:pPr>
        <w:spacing w:line="240" w:lineRule="auto"/>
        <w:jc w:val="both"/>
        <w:rPr>
          <w:b w:val="1"/>
        </w:rPr>
      </w:pPr>
      <w:r w:rsidDel="00000000" w:rsidR="00000000" w:rsidRPr="00000000">
        <w:rPr>
          <w:rtl w:val="0"/>
        </w:rPr>
      </w:r>
    </w:p>
    <w:p w:rsidR="00000000" w:rsidDel="00000000" w:rsidP="00000000" w:rsidRDefault="00000000" w:rsidRPr="00000000" w14:paraId="0000038B">
      <w:pPr>
        <w:spacing w:line="240" w:lineRule="auto"/>
        <w:jc w:val="both"/>
        <w:rPr>
          <w:b w:val="1"/>
        </w:rPr>
      </w:pPr>
      <w:r w:rsidDel="00000000" w:rsidR="00000000" w:rsidRPr="00000000">
        <w:rPr>
          <w:b w:val="1"/>
          <w:rtl w:val="0"/>
        </w:rPr>
        <w:t xml:space="preserve">individual:</w:t>
      </w:r>
    </w:p>
    <w:p w:rsidR="00000000" w:rsidDel="00000000" w:rsidP="00000000" w:rsidRDefault="00000000" w:rsidRPr="00000000" w14:paraId="0000038C">
      <w:pPr>
        <w:spacing w:after="120" w:line="240" w:lineRule="auto"/>
        <w:jc w:val="both"/>
        <w:rPr>
          <w:color w:val="434343"/>
        </w:rPr>
      </w:pPr>
      <w:r w:rsidDel="00000000" w:rsidR="00000000" w:rsidRPr="00000000">
        <w:rPr>
          <w:color w:val="434343"/>
          <w:rtl w:val="0"/>
        </w:rPr>
        <w:t xml:space="preserve">1. La definición de peligro es:</w:t>
      </w:r>
    </w:p>
    <w:p w:rsidR="00000000" w:rsidDel="00000000" w:rsidP="00000000" w:rsidRDefault="00000000" w:rsidRPr="00000000" w14:paraId="0000038D">
      <w:pPr>
        <w:widowControl w:val="0"/>
        <w:jc w:val="both"/>
        <w:rPr>
          <w:color w:val="434343"/>
        </w:rPr>
      </w:pPr>
      <w:r w:rsidDel="00000000" w:rsidR="00000000" w:rsidRPr="00000000">
        <w:rPr>
          <w:color w:val="434343"/>
          <w:rtl w:val="0"/>
        </w:rPr>
        <w:t xml:space="preserve">correcto: Muy bien, el concepto de peligro es adecuado.</w:t>
      </w:r>
    </w:p>
    <w:p w:rsidR="00000000" w:rsidDel="00000000" w:rsidP="00000000" w:rsidRDefault="00000000" w:rsidRPr="00000000" w14:paraId="0000038E">
      <w:pPr>
        <w:spacing w:after="120" w:line="240" w:lineRule="auto"/>
        <w:jc w:val="both"/>
        <w:rPr>
          <w:color w:val="434343"/>
        </w:rPr>
      </w:pPr>
      <w:r w:rsidDel="00000000" w:rsidR="00000000" w:rsidRPr="00000000">
        <w:rPr>
          <w:color w:val="434343"/>
          <w:rtl w:val="0"/>
        </w:rPr>
        <w:t xml:space="preserve">incorrecto: Los peligros son las condiciones ambientales que puedan generar un accidente, un suceso no planeado. Por ejemplo: conexión eléctrica deficiente, estructura sin asegurar</w:t>
      </w:r>
    </w:p>
    <w:p w:rsidR="00000000" w:rsidDel="00000000" w:rsidP="00000000" w:rsidRDefault="00000000" w:rsidRPr="00000000" w14:paraId="0000038F">
      <w:pPr>
        <w:spacing w:after="120" w:line="240" w:lineRule="auto"/>
        <w:jc w:val="both"/>
        <w:rPr>
          <w:color w:val="434343"/>
        </w:rPr>
      </w:pPr>
      <w:r w:rsidDel="00000000" w:rsidR="00000000" w:rsidRPr="00000000">
        <w:rPr>
          <w:rtl w:val="0"/>
        </w:rPr>
      </w:r>
    </w:p>
    <w:p w:rsidR="00000000" w:rsidDel="00000000" w:rsidP="00000000" w:rsidRDefault="00000000" w:rsidRPr="00000000" w14:paraId="00000390">
      <w:pPr>
        <w:spacing w:after="120" w:line="240" w:lineRule="auto"/>
        <w:jc w:val="both"/>
        <w:rPr>
          <w:color w:val="434343"/>
        </w:rPr>
      </w:pPr>
      <w:r w:rsidDel="00000000" w:rsidR="00000000" w:rsidRPr="00000000">
        <w:rPr>
          <w:color w:val="434343"/>
          <w:rtl w:val="0"/>
        </w:rPr>
        <w:t xml:space="preserve">2: “En Colombia de acuerdo…”</w:t>
      </w:r>
    </w:p>
    <w:p w:rsidR="00000000" w:rsidDel="00000000" w:rsidP="00000000" w:rsidRDefault="00000000" w:rsidRPr="00000000" w14:paraId="00000391">
      <w:pPr>
        <w:spacing w:after="120" w:line="240" w:lineRule="auto"/>
        <w:jc w:val="both"/>
        <w:rPr>
          <w:color w:val="434343"/>
        </w:rPr>
      </w:pPr>
      <w:r w:rsidDel="00000000" w:rsidR="00000000" w:rsidRPr="00000000">
        <w:rPr>
          <w:color w:val="434343"/>
          <w:rtl w:val="0"/>
        </w:rPr>
        <w:t xml:space="preserve">correcto: Bien, apropio los niveles y categorías de riesgo. </w:t>
      </w:r>
    </w:p>
    <w:p w:rsidR="00000000" w:rsidDel="00000000" w:rsidP="00000000" w:rsidRDefault="00000000" w:rsidRPr="00000000" w14:paraId="00000392">
      <w:pPr>
        <w:spacing w:after="120" w:line="240" w:lineRule="auto"/>
        <w:jc w:val="both"/>
        <w:rPr>
          <w:color w:val="434343"/>
        </w:rPr>
      </w:pPr>
      <w:r w:rsidDel="00000000" w:rsidR="00000000" w:rsidRPr="00000000">
        <w:rPr>
          <w:color w:val="434343"/>
          <w:rtl w:val="0"/>
        </w:rPr>
        <w:t xml:space="preserve">incorrecto: Incorrecto, de acuerdo a lo establecido en la metodología de análisis de riesgo por colores los niveles de riesgo se clasifican asi: Alto- Rojo, Medio- Amarillo, Bajo- Verde</w:t>
      </w:r>
    </w:p>
    <w:p w:rsidR="00000000" w:rsidDel="00000000" w:rsidP="00000000" w:rsidRDefault="00000000" w:rsidRPr="00000000" w14:paraId="00000393">
      <w:pPr>
        <w:spacing w:after="120" w:line="240" w:lineRule="auto"/>
        <w:jc w:val="both"/>
        <w:rPr>
          <w:color w:val="434343"/>
        </w:rPr>
      </w:pPr>
      <w:r w:rsidDel="00000000" w:rsidR="00000000" w:rsidRPr="00000000">
        <w:rPr>
          <w:rtl w:val="0"/>
        </w:rPr>
      </w:r>
    </w:p>
    <w:p w:rsidR="00000000" w:rsidDel="00000000" w:rsidP="00000000" w:rsidRDefault="00000000" w:rsidRPr="00000000" w14:paraId="00000394">
      <w:pPr>
        <w:spacing w:after="120" w:line="240" w:lineRule="auto"/>
        <w:jc w:val="both"/>
        <w:rPr>
          <w:color w:val="434343"/>
        </w:rPr>
      </w:pPr>
      <w:r w:rsidDel="00000000" w:rsidR="00000000" w:rsidRPr="00000000">
        <w:rPr>
          <w:color w:val="434343"/>
          <w:rtl w:val="0"/>
        </w:rPr>
        <w:t xml:space="preserve">3 De acuerdo a la ley 1523 de 2012, la definición de amenaza es:</w:t>
      </w:r>
    </w:p>
    <w:p w:rsidR="00000000" w:rsidDel="00000000" w:rsidP="00000000" w:rsidRDefault="00000000" w:rsidRPr="00000000" w14:paraId="00000395">
      <w:pPr>
        <w:spacing w:after="120" w:line="240" w:lineRule="auto"/>
        <w:jc w:val="both"/>
        <w:rPr>
          <w:color w:val="434343"/>
        </w:rPr>
      </w:pPr>
      <w:r w:rsidDel="00000000" w:rsidR="00000000" w:rsidRPr="00000000">
        <w:rPr>
          <w:color w:val="434343"/>
          <w:rtl w:val="0"/>
        </w:rPr>
        <w:t xml:space="preserve">correcto:  Muy bien, identifica de manera clara el concepto asociado a amenaza. </w:t>
      </w:r>
    </w:p>
    <w:p w:rsidR="00000000" w:rsidDel="00000000" w:rsidP="00000000" w:rsidRDefault="00000000" w:rsidRPr="00000000" w14:paraId="00000396">
      <w:pPr>
        <w:widowControl w:val="0"/>
        <w:jc w:val="both"/>
        <w:rPr>
          <w:color w:val="434343"/>
        </w:rPr>
      </w:pPr>
      <w:r w:rsidDel="00000000" w:rsidR="00000000" w:rsidRPr="00000000">
        <w:rPr>
          <w:color w:val="434343"/>
          <w:rtl w:val="0"/>
        </w:rPr>
        <w:t xml:space="preserve">incorrecto: Incorrecto, la amenaza es un peligro latente cuando un evento físico de origen natural, antrópico, social o socionatural que se presente con una severidad suficiente para causar pérdida de vidas, lesiones u otros impactos en la salud.</w:t>
      </w:r>
    </w:p>
    <w:p w:rsidR="00000000" w:rsidDel="00000000" w:rsidP="00000000" w:rsidRDefault="00000000" w:rsidRPr="00000000" w14:paraId="00000397">
      <w:pPr>
        <w:spacing w:after="120" w:line="240" w:lineRule="auto"/>
        <w:jc w:val="both"/>
        <w:rPr>
          <w:color w:val="434343"/>
        </w:rPr>
      </w:pPr>
      <w:r w:rsidDel="00000000" w:rsidR="00000000" w:rsidRPr="00000000">
        <w:rPr>
          <w:rtl w:val="0"/>
        </w:rPr>
      </w:r>
    </w:p>
    <w:p w:rsidR="00000000" w:rsidDel="00000000" w:rsidP="00000000" w:rsidRDefault="00000000" w:rsidRPr="00000000" w14:paraId="00000398">
      <w:pPr>
        <w:spacing w:after="120" w:line="240" w:lineRule="auto"/>
        <w:jc w:val="both"/>
        <w:rPr>
          <w:color w:val="434343"/>
        </w:rPr>
      </w:pPr>
      <w:r w:rsidDel="00000000" w:rsidR="00000000" w:rsidRPr="00000000">
        <w:rPr>
          <w:color w:val="434343"/>
          <w:rtl w:val="0"/>
        </w:rPr>
        <w:t xml:space="preserve">4: .Los pasos correctos para consolidar la matriz de riesgos por colores son:</w:t>
      </w:r>
    </w:p>
    <w:p w:rsidR="00000000" w:rsidDel="00000000" w:rsidP="00000000" w:rsidRDefault="00000000" w:rsidRPr="00000000" w14:paraId="00000399">
      <w:pPr>
        <w:spacing w:after="120" w:line="240" w:lineRule="auto"/>
        <w:jc w:val="both"/>
        <w:rPr>
          <w:color w:val="434343"/>
        </w:rPr>
      </w:pPr>
      <w:r w:rsidDel="00000000" w:rsidR="00000000" w:rsidRPr="00000000">
        <w:rPr>
          <w:color w:val="434343"/>
          <w:rtl w:val="0"/>
        </w:rPr>
        <w:t xml:space="preserve">correcto: Logró interiorizar la metodología de análisis de riesgo por colores. </w:t>
      </w:r>
    </w:p>
    <w:p w:rsidR="00000000" w:rsidDel="00000000" w:rsidP="00000000" w:rsidRDefault="00000000" w:rsidRPr="00000000" w14:paraId="0000039A">
      <w:pPr>
        <w:spacing w:after="120" w:line="240" w:lineRule="auto"/>
        <w:jc w:val="both"/>
        <w:rPr>
          <w:color w:val="434343"/>
        </w:rPr>
      </w:pPr>
      <w:r w:rsidDel="00000000" w:rsidR="00000000" w:rsidRPr="00000000">
        <w:rPr>
          <w:color w:val="434343"/>
          <w:rtl w:val="0"/>
        </w:rPr>
        <w:t xml:space="preserve">incorrecto: Incorrecto, Los pasos correctos para consolidar  la matriz de riesgos son: Identificó las amenazas, evaluó la vulnerabilidad de los procesos, recursos y personas, y estableció el nivel de riesgo.</w:t>
      </w:r>
    </w:p>
    <w:p w:rsidR="00000000" w:rsidDel="00000000" w:rsidP="00000000" w:rsidRDefault="00000000" w:rsidRPr="00000000" w14:paraId="0000039B">
      <w:pPr>
        <w:spacing w:after="120" w:line="240" w:lineRule="auto"/>
        <w:jc w:val="both"/>
        <w:rPr>
          <w:color w:val="434343"/>
        </w:rPr>
      </w:pPr>
      <w:r w:rsidDel="00000000" w:rsidR="00000000" w:rsidRPr="00000000">
        <w:rPr>
          <w:rtl w:val="0"/>
        </w:rPr>
      </w:r>
    </w:p>
    <w:p w:rsidR="00000000" w:rsidDel="00000000" w:rsidP="00000000" w:rsidRDefault="00000000" w:rsidRPr="00000000" w14:paraId="0000039C">
      <w:pPr>
        <w:widowControl w:val="0"/>
        <w:spacing w:line="240" w:lineRule="auto"/>
        <w:ind w:right="31"/>
        <w:jc w:val="both"/>
        <w:rPr>
          <w:color w:val="434343"/>
        </w:rPr>
      </w:pPr>
      <w:r w:rsidDel="00000000" w:rsidR="00000000" w:rsidRPr="00000000">
        <w:rPr>
          <w:color w:val="434343"/>
          <w:rtl w:val="0"/>
        </w:rPr>
        <w:t xml:space="preserve">5: El concepto “Es la materialización de las amenazas ..”</w:t>
      </w:r>
    </w:p>
    <w:p w:rsidR="00000000" w:rsidDel="00000000" w:rsidP="00000000" w:rsidRDefault="00000000" w:rsidRPr="00000000" w14:paraId="0000039D">
      <w:pPr>
        <w:spacing w:after="120" w:line="240" w:lineRule="auto"/>
        <w:jc w:val="both"/>
        <w:rPr>
          <w:color w:val="434343"/>
        </w:rPr>
      </w:pPr>
      <w:r w:rsidDel="00000000" w:rsidR="00000000" w:rsidRPr="00000000">
        <w:rPr>
          <w:color w:val="434343"/>
          <w:rtl w:val="0"/>
        </w:rPr>
        <w:t xml:space="preserve">correcto: Así es, el riesgo de desastre está asociado a la materialización de amenazas y que  se encuentre con un estado vulnerable sin la preparación suficiente para la atención de emergencias. </w:t>
      </w:r>
    </w:p>
    <w:p w:rsidR="00000000" w:rsidDel="00000000" w:rsidP="00000000" w:rsidRDefault="00000000" w:rsidRPr="00000000" w14:paraId="0000039E">
      <w:pPr>
        <w:spacing w:after="120" w:line="240" w:lineRule="auto"/>
        <w:jc w:val="both"/>
        <w:rPr>
          <w:color w:val="434343"/>
        </w:rPr>
      </w:pPr>
      <w:r w:rsidDel="00000000" w:rsidR="00000000" w:rsidRPr="00000000">
        <w:rPr>
          <w:color w:val="434343"/>
          <w:rtl w:val="0"/>
        </w:rPr>
        <w:t xml:space="preserve">incorrecto:  Incorrecto, el concepto es Riesgo de Desastre, que consiste en la materialización de amenazas y que  se encuentre con un estado vulnerable sin la preparación suficiente para la atención de emergencias.</w:t>
      </w:r>
    </w:p>
    <w:p w:rsidR="00000000" w:rsidDel="00000000" w:rsidP="00000000" w:rsidRDefault="00000000" w:rsidRPr="00000000" w14:paraId="0000039F">
      <w:pPr>
        <w:spacing w:after="120" w:line="240" w:lineRule="auto"/>
        <w:jc w:val="both"/>
        <w:rPr>
          <w:color w:val="434343"/>
        </w:rPr>
      </w:pPr>
      <w:r w:rsidDel="00000000" w:rsidR="00000000" w:rsidRPr="00000000">
        <w:rPr>
          <w:rtl w:val="0"/>
        </w:rPr>
      </w:r>
    </w:p>
    <w:p w:rsidR="00000000" w:rsidDel="00000000" w:rsidP="00000000" w:rsidRDefault="00000000" w:rsidRPr="00000000" w14:paraId="000003A0">
      <w:pPr>
        <w:rPr>
          <w:color w:val="434343"/>
        </w:rPr>
      </w:pPr>
      <w:r w:rsidDel="00000000" w:rsidR="00000000" w:rsidRPr="00000000">
        <w:rPr>
          <w:color w:val="434343"/>
          <w:rtl w:val="0"/>
        </w:rPr>
        <w:t xml:space="preserve">6 Las amenazas naturales corresponden a: </w:t>
      </w:r>
    </w:p>
    <w:p w:rsidR="00000000" w:rsidDel="00000000" w:rsidP="00000000" w:rsidRDefault="00000000" w:rsidRPr="00000000" w14:paraId="000003A1">
      <w:pPr>
        <w:spacing w:after="120" w:line="240" w:lineRule="auto"/>
        <w:jc w:val="both"/>
        <w:rPr>
          <w:color w:val="434343"/>
        </w:rPr>
      </w:pPr>
      <w:r w:rsidDel="00000000" w:rsidR="00000000" w:rsidRPr="00000000">
        <w:rPr>
          <w:color w:val="434343"/>
          <w:rtl w:val="0"/>
        </w:rPr>
        <w:t xml:space="preserve">correcto: Muy bien tenemos claro que son todos los fenómenos como sismos, erupciones volcánicas que son generados por el ambiente y no tienen interferencia humana. </w:t>
      </w:r>
    </w:p>
    <w:p w:rsidR="00000000" w:rsidDel="00000000" w:rsidP="00000000" w:rsidRDefault="00000000" w:rsidRPr="00000000" w14:paraId="000003A2">
      <w:pPr>
        <w:rPr>
          <w:color w:val="434343"/>
        </w:rPr>
      </w:pPr>
      <w:r w:rsidDel="00000000" w:rsidR="00000000" w:rsidRPr="00000000">
        <w:rPr>
          <w:color w:val="434343"/>
          <w:rtl w:val="0"/>
        </w:rPr>
        <w:t xml:space="preserve">incorrecto:  Incorrecto, las amenazas naturales son las condiciones del ambiente, atmosféricas biológicas cuyo origen está asociado a los cambios climáticos, y procesos naturales de la tierra.</w:t>
      </w:r>
    </w:p>
    <w:p w:rsidR="00000000" w:rsidDel="00000000" w:rsidP="00000000" w:rsidRDefault="00000000" w:rsidRPr="00000000" w14:paraId="000003A3">
      <w:pPr>
        <w:spacing w:after="120" w:line="240" w:lineRule="auto"/>
        <w:jc w:val="both"/>
        <w:rPr>
          <w:color w:val="434343"/>
        </w:rPr>
      </w:pPr>
      <w:r w:rsidDel="00000000" w:rsidR="00000000" w:rsidRPr="00000000">
        <w:rPr>
          <w:rtl w:val="0"/>
        </w:rPr>
      </w:r>
    </w:p>
    <w:p w:rsidR="00000000" w:rsidDel="00000000" w:rsidP="00000000" w:rsidRDefault="00000000" w:rsidRPr="00000000" w14:paraId="000003A4">
      <w:pPr>
        <w:spacing w:after="120" w:line="240" w:lineRule="auto"/>
        <w:jc w:val="both"/>
        <w:rPr>
          <w:color w:val="434343"/>
        </w:rPr>
      </w:pPr>
      <w:r w:rsidDel="00000000" w:rsidR="00000000" w:rsidRPr="00000000">
        <w:rPr>
          <w:color w:val="434343"/>
          <w:rtl w:val="0"/>
        </w:rPr>
        <w:t xml:space="preserve">7: La Vulnerabilidad es</w:t>
      </w:r>
    </w:p>
    <w:p w:rsidR="00000000" w:rsidDel="00000000" w:rsidP="00000000" w:rsidRDefault="00000000" w:rsidRPr="00000000" w14:paraId="000003A5">
      <w:pPr>
        <w:spacing w:after="120" w:line="240" w:lineRule="auto"/>
        <w:jc w:val="both"/>
        <w:rPr>
          <w:color w:val="434343"/>
        </w:rPr>
      </w:pPr>
      <w:r w:rsidDel="00000000" w:rsidR="00000000" w:rsidRPr="00000000">
        <w:rPr>
          <w:color w:val="434343"/>
          <w:rtl w:val="0"/>
        </w:rPr>
        <w:t xml:space="preserve">correcto: De acuerdo la vulnerabilidad hace referencia a las condiciones de un grupo poblacional que lo hace más susceptible a los efectos negativos de una amenaza. </w:t>
      </w:r>
    </w:p>
    <w:p w:rsidR="00000000" w:rsidDel="00000000" w:rsidP="00000000" w:rsidRDefault="00000000" w:rsidRPr="00000000" w14:paraId="000003A6">
      <w:pPr>
        <w:spacing w:after="120" w:line="240" w:lineRule="auto"/>
        <w:jc w:val="both"/>
        <w:rPr>
          <w:color w:val="434343"/>
        </w:rPr>
      </w:pPr>
      <w:r w:rsidDel="00000000" w:rsidR="00000000" w:rsidRPr="00000000">
        <w:rPr>
          <w:color w:val="434343"/>
          <w:rtl w:val="0"/>
        </w:rPr>
        <w:t xml:space="preserve">incorrecto:  Incorrecto, se refiere a las  condiciones físicas, económicas, culturales, sociales que afectan la respuesta de un individuo o un grupo de individuos ante la materialización de una amenaza</w:t>
      </w:r>
    </w:p>
    <w:p w:rsidR="00000000" w:rsidDel="00000000" w:rsidP="00000000" w:rsidRDefault="00000000" w:rsidRPr="00000000" w14:paraId="000003A7">
      <w:pPr>
        <w:spacing w:after="120" w:line="240" w:lineRule="auto"/>
        <w:jc w:val="both"/>
        <w:rPr>
          <w:color w:val="434343"/>
        </w:rPr>
      </w:pPr>
      <w:r w:rsidDel="00000000" w:rsidR="00000000" w:rsidRPr="00000000">
        <w:rPr>
          <w:rtl w:val="0"/>
        </w:rPr>
      </w:r>
    </w:p>
    <w:p w:rsidR="00000000" w:rsidDel="00000000" w:rsidP="00000000" w:rsidRDefault="00000000" w:rsidRPr="00000000" w14:paraId="000003A8">
      <w:pPr>
        <w:spacing w:after="120" w:line="240" w:lineRule="auto"/>
        <w:jc w:val="both"/>
        <w:rPr>
          <w:color w:val="434343"/>
        </w:rPr>
      </w:pPr>
      <w:r w:rsidDel="00000000" w:rsidR="00000000" w:rsidRPr="00000000">
        <w:rPr>
          <w:rtl w:val="0"/>
        </w:rPr>
      </w:r>
    </w:p>
    <w:p w:rsidR="00000000" w:rsidDel="00000000" w:rsidP="00000000" w:rsidRDefault="00000000" w:rsidRPr="00000000" w14:paraId="000003A9">
      <w:pPr>
        <w:rPr>
          <w:color w:val="434343"/>
        </w:rPr>
      </w:pPr>
      <w:r w:rsidDel="00000000" w:rsidR="00000000" w:rsidRPr="00000000">
        <w:rPr>
          <w:color w:val="434343"/>
          <w:rtl w:val="0"/>
        </w:rPr>
        <w:t xml:space="preserve">8: El desastre es:</w:t>
      </w:r>
    </w:p>
    <w:p w:rsidR="00000000" w:rsidDel="00000000" w:rsidP="00000000" w:rsidRDefault="00000000" w:rsidRPr="00000000" w14:paraId="000003AA">
      <w:pPr>
        <w:spacing w:after="120" w:line="240" w:lineRule="auto"/>
        <w:jc w:val="both"/>
        <w:rPr>
          <w:color w:val="434343"/>
        </w:rPr>
      </w:pPr>
      <w:r w:rsidDel="00000000" w:rsidR="00000000" w:rsidRPr="00000000">
        <w:rPr>
          <w:color w:val="434343"/>
          <w:rtl w:val="0"/>
        </w:rPr>
        <w:t xml:space="preserve">correcto: Muy bien, cuando se sobrepasa la capacidad de respuesta, los recursos no son suficientes. </w:t>
      </w:r>
    </w:p>
    <w:p w:rsidR="00000000" w:rsidDel="00000000" w:rsidP="00000000" w:rsidRDefault="00000000" w:rsidRPr="00000000" w14:paraId="000003AB">
      <w:pPr>
        <w:rPr>
          <w:color w:val="434343"/>
        </w:rPr>
      </w:pPr>
      <w:r w:rsidDel="00000000" w:rsidR="00000000" w:rsidRPr="00000000">
        <w:rPr>
          <w:color w:val="434343"/>
          <w:rtl w:val="0"/>
        </w:rPr>
        <w:t xml:space="preserve">incorrecto: Incorrecto, cuando la emergencia sobrepasa la capacidad de respuesta ante un suceso no planeado. </w:t>
      </w:r>
    </w:p>
    <w:p w:rsidR="00000000" w:rsidDel="00000000" w:rsidP="00000000" w:rsidRDefault="00000000" w:rsidRPr="00000000" w14:paraId="000003AC">
      <w:pPr>
        <w:spacing w:after="120" w:line="240" w:lineRule="auto"/>
        <w:jc w:val="both"/>
        <w:rPr>
          <w:color w:val="434343"/>
        </w:rPr>
      </w:pPr>
      <w:r w:rsidDel="00000000" w:rsidR="00000000" w:rsidRPr="00000000">
        <w:rPr>
          <w:rtl w:val="0"/>
        </w:rPr>
      </w:r>
    </w:p>
    <w:p w:rsidR="00000000" w:rsidDel="00000000" w:rsidP="00000000" w:rsidRDefault="00000000" w:rsidRPr="00000000" w14:paraId="000003AD">
      <w:pPr>
        <w:rPr>
          <w:color w:val="434343"/>
        </w:rPr>
      </w:pPr>
      <w:r w:rsidDel="00000000" w:rsidR="00000000" w:rsidRPr="00000000">
        <w:rPr>
          <w:color w:val="434343"/>
          <w:rtl w:val="0"/>
        </w:rPr>
        <w:t xml:space="preserve">9: Las Amenazas socionaturales </w:t>
      </w:r>
    </w:p>
    <w:p w:rsidR="00000000" w:rsidDel="00000000" w:rsidP="00000000" w:rsidRDefault="00000000" w:rsidRPr="00000000" w14:paraId="000003AE">
      <w:pPr>
        <w:spacing w:after="120" w:line="240" w:lineRule="auto"/>
        <w:jc w:val="both"/>
        <w:rPr>
          <w:color w:val="434343"/>
        </w:rPr>
      </w:pPr>
      <w:r w:rsidDel="00000000" w:rsidR="00000000" w:rsidRPr="00000000">
        <w:rPr>
          <w:color w:val="434343"/>
          <w:rtl w:val="0"/>
        </w:rPr>
        <w:t xml:space="preserve">correcto: Muy bien, son aquellos fenómenos amenazantes pero que tienen variables de eventos naturales y que se agravan por la interferencia del hombre.</w:t>
      </w:r>
    </w:p>
    <w:p w:rsidR="00000000" w:rsidDel="00000000" w:rsidP="00000000" w:rsidRDefault="00000000" w:rsidRPr="00000000" w14:paraId="000003AF">
      <w:pPr>
        <w:rPr>
          <w:color w:val="434343"/>
        </w:rPr>
      </w:pPr>
      <w:r w:rsidDel="00000000" w:rsidR="00000000" w:rsidRPr="00000000">
        <w:rPr>
          <w:color w:val="434343"/>
          <w:rtl w:val="0"/>
        </w:rPr>
        <w:t xml:space="preserve">incorrecto: incorrecto, son peligros relacionados con fenómenos de tipo físico químicos o biológicos, asociados a los cambios ambientales por la interferencia de la mano del hombre.</w:t>
      </w:r>
    </w:p>
    <w:p w:rsidR="00000000" w:rsidDel="00000000" w:rsidP="00000000" w:rsidRDefault="00000000" w:rsidRPr="00000000" w14:paraId="000003B0">
      <w:pPr>
        <w:spacing w:after="120" w:line="240" w:lineRule="auto"/>
        <w:jc w:val="both"/>
        <w:rPr>
          <w:color w:val="434343"/>
        </w:rPr>
      </w:pPr>
      <w:r w:rsidDel="00000000" w:rsidR="00000000" w:rsidRPr="00000000">
        <w:rPr>
          <w:rtl w:val="0"/>
        </w:rPr>
      </w:r>
    </w:p>
    <w:p w:rsidR="00000000" w:rsidDel="00000000" w:rsidP="00000000" w:rsidRDefault="00000000" w:rsidRPr="00000000" w14:paraId="000003B1">
      <w:pPr>
        <w:spacing w:after="120" w:line="240" w:lineRule="auto"/>
        <w:jc w:val="both"/>
        <w:rPr>
          <w:color w:val="434343"/>
        </w:rPr>
      </w:pPr>
      <w:r w:rsidDel="00000000" w:rsidR="00000000" w:rsidRPr="00000000">
        <w:rPr>
          <w:color w:val="434343"/>
          <w:rtl w:val="0"/>
        </w:rPr>
        <w:t xml:space="preserve">10 La sigla U.N.G.R.D significa</w:t>
      </w:r>
    </w:p>
    <w:p w:rsidR="00000000" w:rsidDel="00000000" w:rsidP="00000000" w:rsidRDefault="00000000" w:rsidRPr="00000000" w14:paraId="000003B2">
      <w:pPr>
        <w:spacing w:after="120" w:line="240" w:lineRule="auto"/>
        <w:jc w:val="both"/>
        <w:rPr>
          <w:color w:val="434343"/>
        </w:rPr>
      </w:pPr>
      <w:r w:rsidDel="00000000" w:rsidR="00000000" w:rsidRPr="00000000">
        <w:rPr>
          <w:color w:val="434343"/>
          <w:rtl w:val="0"/>
        </w:rPr>
        <w:t xml:space="preserve">correcto: Muy bien, la relación de la sigla es adecuada. </w:t>
      </w:r>
    </w:p>
    <w:p w:rsidR="00000000" w:rsidDel="00000000" w:rsidP="00000000" w:rsidRDefault="00000000" w:rsidRPr="00000000" w14:paraId="000003B3">
      <w:pPr>
        <w:spacing w:after="120" w:line="240" w:lineRule="auto"/>
        <w:jc w:val="both"/>
        <w:rPr/>
      </w:pPr>
      <w:r w:rsidDel="00000000" w:rsidR="00000000" w:rsidRPr="00000000">
        <w:rPr>
          <w:color w:val="434343"/>
          <w:rtl w:val="0"/>
        </w:rPr>
        <w:t xml:space="preserve">incorrecto: Incorrecto, la sigla corresponde a la  Unidad nacional para la gestión del riesgo de desastres. </w:t>
      </w:r>
      <w:r w:rsidDel="00000000" w:rsidR="00000000" w:rsidRPr="00000000">
        <w:rPr>
          <w:rtl w:val="0"/>
        </w:rPr>
      </w:r>
    </w:p>
    <w:p w:rsidR="00000000" w:rsidDel="00000000" w:rsidP="00000000" w:rsidRDefault="00000000" w:rsidRPr="00000000" w14:paraId="000003B4">
      <w:pPr>
        <w:spacing w:line="240" w:lineRule="auto"/>
        <w:jc w:val="both"/>
        <w:rPr/>
      </w:pPr>
      <w:r w:rsidDel="00000000" w:rsidR="00000000" w:rsidRPr="00000000">
        <w:rPr>
          <w:rtl w:val="0"/>
        </w:rPr>
      </w:r>
    </w:p>
    <w:p w:rsidR="00000000" w:rsidDel="00000000" w:rsidP="00000000" w:rsidRDefault="00000000" w:rsidRPr="00000000" w14:paraId="000003B5">
      <w:pPr>
        <w:spacing w:line="240" w:lineRule="auto"/>
        <w:jc w:val="both"/>
        <w:rPr/>
      </w:pPr>
      <w:r w:rsidDel="00000000" w:rsidR="00000000" w:rsidRPr="00000000">
        <w:rPr>
          <w:rtl w:val="0"/>
        </w:rPr>
        <w:t xml:space="preserve">General:</w:t>
      </w:r>
    </w:p>
    <w:p w:rsidR="00000000" w:rsidDel="00000000" w:rsidP="00000000" w:rsidRDefault="00000000" w:rsidRPr="00000000" w14:paraId="000003B6">
      <w:pPr>
        <w:spacing w:line="240" w:lineRule="auto"/>
        <w:jc w:val="both"/>
        <w:rPr>
          <w:highlight w:val="white"/>
        </w:rPr>
      </w:pPr>
      <w:r w:rsidDel="00000000" w:rsidR="00000000" w:rsidRPr="00000000">
        <w:rPr>
          <w:highlight w:val="white"/>
          <w:rtl w:val="0"/>
        </w:rPr>
        <w:t xml:space="preserve">Aprobado: Muy bien, ha logrado la apropiación correcta de la temática. Es importante continuar con esa motivación en el proceso formativo. </w:t>
      </w:r>
    </w:p>
    <w:p w:rsidR="00000000" w:rsidDel="00000000" w:rsidP="00000000" w:rsidRDefault="00000000" w:rsidRPr="00000000" w14:paraId="000003B7">
      <w:pPr>
        <w:spacing w:line="240" w:lineRule="auto"/>
        <w:jc w:val="both"/>
        <w:rPr/>
      </w:pPr>
      <w:r w:rsidDel="00000000" w:rsidR="00000000" w:rsidRPr="00000000">
        <w:rPr>
          <w:highlight w:val="white"/>
          <w:rtl w:val="0"/>
        </w:rPr>
        <w:br w:type="textWrapping"/>
        <w:t xml:space="preserve">No aprobado: Debe seguir fortaleciendo los conocimientos y esforzarse un poco más para apropiarse de los conocimientos estudiados. </w:t>
      </w:r>
      <w:r w:rsidDel="00000000" w:rsidR="00000000" w:rsidRPr="00000000">
        <w:rPr>
          <w:rtl w:val="0"/>
        </w:rPr>
      </w:r>
    </w:p>
    <w:p w:rsidR="00000000" w:rsidDel="00000000" w:rsidP="00000000" w:rsidRDefault="00000000" w:rsidRPr="00000000" w14:paraId="000003B8">
      <w:pPr>
        <w:spacing w:after="120" w:line="240" w:lineRule="auto"/>
        <w:jc w:val="both"/>
        <w:rPr>
          <w:color w:val="ff0000"/>
        </w:rPr>
      </w:pPr>
      <w:r w:rsidDel="00000000" w:rsidR="00000000" w:rsidRPr="00000000">
        <w:rPr>
          <w:rtl w:val="0"/>
        </w:rPr>
      </w:r>
    </w:p>
    <w:p w:rsidR="00000000" w:rsidDel="00000000" w:rsidP="00000000" w:rsidRDefault="00000000" w:rsidRPr="00000000" w14:paraId="000003B9">
      <w:pPr>
        <w:spacing w:after="120" w:line="240" w:lineRule="auto"/>
        <w:jc w:val="both"/>
        <w:rPr>
          <w:b w:val="1"/>
        </w:rPr>
      </w:pPr>
      <w:r w:rsidDel="00000000" w:rsidR="00000000" w:rsidRPr="00000000">
        <w:rPr>
          <w:b w:val="1"/>
          <w:rtl w:val="0"/>
        </w:rPr>
        <w:t xml:space="preserve">Material complementario</w:t>
      </w:r>
    </w:p>
    <w:tbl>
      <w:tblPr>
        <w:tblStyle w:val="Table38"/>
        <w:tblW w:w="13881.0" w:type="dxa"/>
        <w:jc w:val="left"/>
        <w:tblInd w:w="-100.0" w:type="dxa"/>
        <w:tblLayout w:type="fixed"/>
        <w:tblLook w:val="0400"/>
      </w:tblPr>
      <w:tblGrid>
        <w:gridCol w:w="2966"/>
        <w:gridCol w:w="3402"/>
        <w:gridCol w:w="3702"/>
        <w:gridCol w:w="3811"/>
        <w:tblGridChange w:id="0">
          <w:tblGrid>
            <w:gridCol w:w="2966"/>
            <w:gridCol w:w="3402"/>
            <w:gridCol w:w="3702"/>
            <w:gridCol w:w="381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BA">
            <w:pPr>
              <w:spacing w:after="120" w:lineRule="auto"/>
              <w:jc w:val="both"/>
              <w:rPr/>
            </w:pPr>
            <w:r w:rsidDel="00000000" w:rsidR="00000000" w:rsidRPr="00000000">
              <w:rPr>
                <w:color w:val="000000"/>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BB">
            <w:pPr>
              <w:spacing w:after="120" w:lineRule="auto"/>
              <w:jc w:val="both"/>
              <w:rPr/>
            </w:pPr>
            <w:r w:rsidDel="00000000" w:rsidR="00000000" w:rsidRPr="00000000">
              <w:rPr>
                <w:color w:val="000000"/>
                <w:rtl w:val="0"/>
              </w:rPr>
              <w:t xml:space="preserve">Material complementario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spacing w:after="120" w:lineRule="auto"/>
              <w:jc w:val="both"/>
              <w:rPr/>
            </w:pPr>
            <w:r w:rsidDel="00000000" w:rsidR="00000000" w:rsidRPr="00000000">
              <w:rPr>
                <w:color w:val="000000"/>
                <w:rtl w:val="0"/>
              </w:rPr>
              <w:t xml:space="preserve">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spacing w:after="120" w:lineRule="auto"/>
              <w:jc w:val="both"/>
              <w:rPr/>
            </w:pPr>
            <w:r w:rsidDel="00000000" w:rsidR="00000000" w:rsidRPr="00000000">
              <w:rPr>
                <w:color w:val="000000"/>
                <w:rtl w:val="0"/>
              </w:rPr>
              <w:t xml:space="preserve">Referencias APA del material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spacing w:after="120" w:lineRule="auto"/>
              <w:jc w:val="both"/>
              <w:rPr/>
            </w:pPr>
            <w:r w:rsidDel="00000000" w:rsidR="00000000" w:rsidRPr="00000000">
              <w:rPr>
                <w:color w:val="000000"/>
                <w:rtl w:val="0"/>
              </w:rPr>
              <w:t xml:space="preserve">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after="120" w:lineRule="auto"/>
              <w:jc w:val="both"/>
              <w:rPr/>
            </w:pPr>
            <w:r w:rsidDel="00000000" w:rsidR="00000000" w:rsidRPr="00000000">
              <w:rPr>
                <w:color w:val="000000"/>
                <w:rtl w:val="0"/>
              </w:rPr>
              <w:t xml:space="preserve">Enlace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after="120" w:lineRule="auto"/>
              <w:jc w:val="both"/>
              <w:rPr>
                <w:strike w:val="1"/>
                <w:color w:val="ff0000"/>
              </w:rPr>
            </w:pPr>
            <w:r w:rsidDel="00000000" w:rsidR="00000000" w:rsidRPr="00000000">
              <w:rPr>
                <w:strike w:val="1"/>
                <w:color w:val="ff0000"/>
                <w:rtl w:val="0"/>
              </w:rPr>
              <w:t xml:space="preserve">Amenaza, vulnerabilidad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pBdr>
                <w:bottom w:color="eeeeee" w:space="7" w:sz="6" w:val="single"/>
              </w:pBdr>
              <w:spacing w:after="120" w:lineRule="auto"/>
              <w:jc w:val="both"/>
              <w:rPr>
                <w:strike w:val="1"/>
                <w:color w:val="ff0000"/>
              </w:rPr>
            </w:pPr>
            <w:r w:rsidDel="00000000" w:rsidR="00000000" w:rsidRPr="00000000">
              <w:rPr>
                <w:strike w:val="1"/>
                <w:color w:val="ff0000"/>
                <w:rtl w:val="0"/>
              </w:rPr>
              <w:t xml:space="preserve">Comisión Nacional Técnica Asesora para el Conocimiento del Riesgo (2017) Terminologia sobre la gestión del riesgo de desastres y fenomenos amenazantes - https://repositorio.gestiondelriesgo.gov.co/bitstream/handle/20.500.11762/20761/Terminologia-GRD-2017.pdf?sequence=2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4">
            <w:pPr>
              <w:spacing w:after="120" w:lineRule="auto"/>
              <w:jc w:val="both"/>
              <w:rPr>
                <w:strike w:val="1"/>
                <w:color w:val="ff0000"/>
              </w:rPr>
            </w:pPr>
            <w:r w:rsidDel="00000000" w:rsidR="00000000" w:rsidRPr="00000000">
              <w:rPr>
                <w:strike w:val="1"/>
                <w:color w:val="ff0000"/>
                <w:rtl w:val="0"/>
              </w:rPr>
              <w:t xml:space="preserve">Documento PDF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after="120" w:lineRule="auto"/>
              <w:jc w:val="both"/>
              <w:rPr>
                <w:strike w:val="1"/>
                <w:color w:val="ff0000"/>
              </w:rPr>
            </w:pPr>
            <w:hyperlink r:id="rId78">
              <w:r w:rsidDel="00000000" w:rsidR="00000000" w:rsidRPr="00000000">
                <w:rPr>
                  <w:strike w:val="1"/>
                  <w:color w:val="ff0000"/>
                  <w:u w:val="single"/>
                  <w:rtl w:val="0"/>
                </w:rPr>
                <w:t xml:space="preserve">https://repositorio.gestiondelriesgo.gov.co/bitstream/handle/20.500.11762/20761/Terminologia-GRD-2017.pdf?sequence=2</w:t>
              </w:r>
            </w:hyperlink>
            <w:r w:rsidDel="00000000" w:rsidR="00000000" w:rsidRPr="00000000">
              <w:rPr>
                <w:strike w:val="1"/>
                <w:color w:val="ff0000"/>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spacing w:after="120" w:lineRule="auto"/>
              <w:jc w:val="both"/>
              <w:rPr>
                <w:strike w:val="1"/>
                <w:color w:val="ff0000"/>
              </w:rPr>
            </w:pPr>
            <w:r w:rsidDel="00000000" w:rsidR="00000000" w:rsidRPr="00000000">
              <w:rPr>
                <w:strike w:val="1"/>
                <w:color w:val="ff0000"/>
                <w:rtl w:val="0"/>
              </w:rPr>
              <w:t xml:space="preserve">Niveles de complejidad de un evento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pBdr>
                <w:bottom w:color="eeeeee" w:space="7" w:sz="6" w:val="single"/>
              </w:pBdr>
              <w:spacing w:after="120" w:lineRule="auto"/>
              <w:jc w:val="both"/>
              <w:rPr>
                <w:strike w:val="1"/>
                <w:color w:val="ff0000"/>
              </w:rPr>
            </w:pPr>
            <w:r w:rsidDel="00000000" w:rsidR="00000000" w:rsidRPr="00000000">
              <w:rPr>
                <w:strike w:val="1"/>
                <w:color w:val="ff0000"/>
                <w:rtl w:val="0"/>
              </w:rPr>
              <w:t xml:space="preserve">Unidad Nacional de Gestión del Riesgo de Desastres (2018). </w:t>
            </w:r>
            <w:r w:rsidDel="00000000" w:rsidR="00000000" w:rsidRPr="00000000">
              <w:rPr>
                <w:i w:val="1"/>
                <w:strike w:val="1"/>
                <w:color w:val="ff0000"/>
                <w:rtl w:val="0"/>
              </w:rPr>
              <w:t xml:space="preserve">Guía técnica para la reglamentación local de eventos con aglomeraciones de público.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spacing w:after="120" w:lineRule="auto"/>
              <w:jc w:val="both"/>
              <w:rPr>
                <w:strike w:val="1"/>
                <w:color w:val="ff0000"/>
              </w:rPr>
            </w:pPr>
            <w:r w:rsidDel="00000000" w:rsidR="00000000" w:rsidRPr="00000000">
              <w:rPr>
                <w:strike w:val="1"/>
                <w:color w:val="ff0000"/>
                <w:rtl w:val="0"/>
              </w:rPr>
              <w:t xml:space="preserve">Guía técnica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spacing w:after="120" w:lineRule="auto"/>
              <w:jc w:val="both"/>
              <w:rPr>
                <w:strike w:val="1"/>
                <w:color w:val="ff0000"/>
              </w:rPr>
            </w:pPr>
            <w:hyperlink r:id="rId79">
              <w:r w:rsidDel="00000000" w:rsidR="00000000" w:rsidRPr="00000000">
                <w:rPr>
                  <w:strike w:val="1"/>
                  <w:color w:val="ff0000"/>
                  <w:u w:val="single"/>
                  <w:rtl w:val="0"/>
                </w:rPr>
                <w:t xml:space="preserve">https://repositorio.gestiondelriesgo.gov.co/handle/20.500.11762/27735</w:t>
              </w:r>
            </w:hyperlink>
            <w:r w:rsidDel="00000000" w:rsidR="00000000" w:rsidRPr="00000000">
              <w:rPr>
                <w:strike w:val="1"/>
                <w:color w:val="ff0000"/>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after="120" w:lineRule="auto"/>
              <w:jc w:val="both"/>
              <w:rPr/>
            </w:pPr>
            <w:r w:rsidDel="00000000" w:rsidR="00000000" w:rsidRPr="00000000">
              <w:rPr>
                <w:color w:val="000000"/>
                <w:rtl w:val="0"/>
              </w:rPr>
              <w:t xml:space="preserve">Sistema de gestión del riesgo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spacing w:after="120" w:lineRule="auto"/>
              <w:jc w:val="both"/>
              <w:rPr/>
            </w:pPr>
            <w:r w:rsidDel="00000000" w:rsidR="00000000" w:rsidRPr="00000000">
              <w:rPr>
                <w:color w:val="000000"/>
                <w:rtl w:val="0"/>
              </w:rPr>
              <w:t xml:space="preserve">Fondo de Prevención y Atención de Emergencias (FOPAE) (2014). </w:t>
            </w:r>
            <w:r w:rsidDel="00000000" w:rsidR="00000000" w:rsidRPr="00000000">
              <w:rPr>
                <w:i w:val="1"/>
                <w:color w:val="000000"/>
                <w:rtl w:val="0"/>
              </w:rPr>
              <w:t xml:space="preserve">Metodología de análisis de riesgo</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D">
            <w:pPr>
              <w:spacing w:after="120" w:lineRule="auto"/>
              <w:jc w:val="both"/>
              <w:rPr/>
            </w:pPr>
            <w:r w:rsidDel="00000000" w:rsidR="00000000" w:rsidRPr="00000000">
              <w:rPr>
                <w:color w:val="000000"/>
                <w:rtl w:val="0"/>
              </w:rPr>
              <w:t xml:space="preserve">Guía técnica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E">
            <w:pPr>
              <w:spacing w:after="120" w:lineRule="auto"/>
              <w:jc w:val="both"/>
              <w:rPr/>
            </w:pPr>
            <w:hyperlink r:id="rId80">
              <w:r w:rsidDel="00000000" w:rsidR="00000000" w:rsidRPr="00000000">
                <w:rPr>
                  <w:color w:val="0000ff"/>
                  <w:u w:val="single"/>
                  <w:rtl w:val="0"/>
                </w:rPr>
                <w:t xml:space="preserve">https://www.sire.gov.co/documents/82884/83768/A.3.4+Metodologias+AR.pdf/81cee0d0-2f31-4c0e-b3eb-ad6831b1fda2</w:t>
              </w:r>
            </w:hyperlink>
            <w:r w:rsidDel="00000000" w:rsidR="00000000" w:rsidRPr="00000000">
              <w:rPr>
                <w:color w:val="000000"/>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spacing w:after="120" w:lineRule="auto"/>
              <w:jc w:val="both"/>
              <w:rPr/>
            </w:pPr>
            <w:r w:rsidDel="00000000" w:rsidR="00000000" w:rsidRPr="00000000">
              <w:rPr>
                <w:rtl w:val="0"/>
              </w:rPr>
              <w:t xml:space="preserve">Sistema de gestión del riesgo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pBdr>
                <w:bottom w:color="eeeeee" w:space="7" w:sz="6" w:val="single"/>
              </w:pBdr>
              <w:spacing w:after="120" w:lineRule="auto"/>
              <w:jc w:val="both"/>
              <w:rPr/>
            </w:pPr>
            <w:r w:rsidDel="00000000" w:rsidR="00000000" w:rsidRPr="00000000">
              <w:rPr>
                <w:rtl w:val="0"/>
              </w:rPr>
              <w:t xml:space="preserve">UNGRD Gestión del riesgo de desastres. (2016), Plan nacional de Gestión del riesgo de desastres -UNGRD. (Video). Youtube. https://www.youtube.com/watch?v=Oeg1rftVTAA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spacing w:after="120" w:lineRule="auto"/>
              <w:jc w:val="both"/>
              <w:rPr/>
            </w:pPr>
            <w:r w:rsidDel="00000000" w:rsidR="00000000" w:rsidRPr="00000000">
              <w:rPr>
                <w:rtl w:val="0"/>
              </w:rPr>
              <w:t xml:space="preserve">Video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spacing w:after="120" w:lineRule="auto"/>
              <w:jc w:val="both"/>
              <w:rPr/>
            </w:pPr>
            <w:hyperlink r:id="rId81">
              <w:r w:rsidDel="00000000" w:rsidR="00000000" w:rsidRPr="00000000">
                <w:rPr>
                  <w:color w:val="1155cc"/>
                  <w:u w:val="single"/>
                  <w:rtl w:val="0"/>
                </w:rPr>
                <w:t xml:space="preserve">https://www.youtube.com/watch?v=Oeg1rftVTAA</w:t>
              </w:r>
            </w:hyperlink>
            <w:r w:rsidDel="00000000" w:rsidR="00000000" w:rsidRPr="00000000">
              <w:rPr>
                <w:rtl w:val="0"/>
              </w:rPr>
              <w:t xml:space="preserve"> </w:t>
            </w:r>
          </w:p>
        </w:tc>
      </w:tr>
    </w:tbl>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b w:val="1"/>
          <w:color w:val="000000"/>
          <w:rtl w:val="0"/>
        </w:rPr>
        <w:t xml:space="preserve">GLOSARIO</w:t>
      </w:r>
      <w:r w:rsidDel="00000000" w:rsidR="00000000" w:rsidRPr="00000000">
        <w:rPr>
          <w:rtl w:val="0"/>
        </w:rPr>
      </w:r>
    </w:p>
    <w:tbl>
      <w:tblPr>
        <w:tblStyle w:val="Table39"/>
        <w:tblW w:w="13881.0" w:type="dxa"/>
        <w:jc w:val="left"/>
        <w:tblInd w:w="-100.0" w:type="dxa"/>
        <w:tblLayout w:type="fixed"/>
        <w:tblLook w:val="0400"/>
      </w:tblPr>
      <w:tblGrid>
        <w:gridCol w:w="3109"/>
        <w:gridCol w:w="10772"/>
        <w:tblGridChange w:id="0">
          <w:tblGrid>
            <w:gridCol w:w="3109"/>
            <w:gridCol w:w="1077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D6">
            <w:pPr>
              <w:pBdr>
                <w:top w:space="0" w:sz="0" w:val="nil"/>
                <w:left w:space="0" w:sz="0" w:val="nil"/>
                <w:bottom w:space="0" w:sz="0" w:val="nil"/>
                <w:right w:space="0" w:sz="0" w:val="nil"/>
                <w:between w:space="0" w:sz="0" w:val="nil"/>
              </w:pBdr>
              <w:jc w:val="both"/>
              <w:rPr>
                <w:color w:val="000000"/>
                <w:highlight w:val="white"/>
              </w:rPr>
            </w:pPr>
            <w:r w:rsidDel="00000000" w:rsidR="00000000" w:rsidRPr="00000000">
              <w:rPr>
                <w:color w:val="000000"/>
                <w:highlight w:val="white"/>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Amenaza: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highlight w:val="white"/>
                <w:rtl w:val="0"/>
              </w:rPr>
              <w:t xml:space="preserve">“Peligro latente de que un evento físico de origen natural, o causado, o inducido por la acción humana de manera accidental, se presente con una severidad suficiente para causar pérdida de vidas, lesiones u otros impactos en la salud, así como también daños y pérdidas en los bienes, la infraestructura, los medios de sustento, la prestación de servicios y los recursos ambientales” (Ley 1523 de 2012, art. 4, núm. 3)</w:t>
            </w:r>
            <w:r w:rsidDel="00000000" w:rsidR="00000000" w:rsidRPr="00000000">
              <w:rPr>
                <w:rtl w:val="0"/>
              </w:rPr>
              <w:t xml:space="preserv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Desastre: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t xml:space="preserve">Es el resultado que se desencadena de la manifestación de uno o varios eventos naturales o antropogénicos no intencionales que al encontrar condiciones propicias de vulnerabilidad en las personas, los bienes, la infraestructura, los medios de subsistencia, la prestación de servicios o los recursos ambientales, causa daños o pérdidas humanas, materiales, económicas o ambientales, generando una alteración intensa, grave y extendida en las condiciones normales de funcionamiento de la sociedad, que exige del Estado y del sistema nacional ejecutar acciones de respuesta a la emergencia, rehabilitación y reconstrucción (Ley 1523 de 2012, art. 4, núm.. 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Emergencia: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highlight w:val="white"/>
                <w:rtl w:val="0"/>
              </w:rPr>
              <w:t xml:space="preserve">Asunto o situación imprevistos que requieren una especial atención y deben solucionarse lo antes posible.</w:t>
            </w:r>
            <w:r w:rsidDel="00000000" w:rsidR="00000000" w:rsidRPr="00000000">
              <w:rPr>
                <w:rtl w:val="0"/>
              </w:rPr>
            </w:r>
          </w:p>
        </w:tc>
      </w:tr>
      <w:tr>
        <w:trPr>
          <w:cantSplit w:val="0"/>
          <w:trHeight w:val="98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spacing w:after="120" w:lineRule="auto"/>
              <w:jc w:val="both"/>
              <w:rPr/>
            </w:pPr>
            <w:r w:rsidDel="00000000" w:rsidR="00000000" w:rsidRPr="00000000">
              <w:rPr>
                <w:rtl w:val="0"/>
              </w:rPr>
              <w:t xml:space="preserve">Escenario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spacing w:after="240" w:lineRule="auto"/>
              <w:jc w:val="both"/>
              <w:rPr/>
            </w:pPr>
            <w:r w:rsidDel="00000000" w:rsidR="00000000" w:rsidRPr="00000000">
              <w:rPr>
                <w:rtl w:val="0"/>
              </w:rPr>
              <w:t xml:space="preserve">“toda edificación, estructura, instalación o espacio destinado de forma habitual o esporádica a la realización de eventos con aglomeración de personas” (Hernadez y Zapata 2018)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spacing w:after="120" w:lineRule="auto"/>
              <w:jc w:val="both"/>
              <w:rPr/>
            </w:pPr>
            <w:r w:rsidDel="00000000" w:rsidR="00000000" w:rsidRPr="00000000">
              <w:rPr>
                <w:rtl w:val="0"/>
              </w:rPr>
              <w:t xml:space="preserve">Identificación del peligro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spacing w:after="120" w:lineRule="auto"/>
              <w:jc w:val="both"/>
              <w:rPr/>
            </w:pPr>
            <w:r w:rsidDel="00000000" w:rsidR="00000000" w:rsidRPr="00000000">
              <w:rPr>
                <w:rtl w:val="0"/>
              </w:rPr>
              <w:t xml:space="preserve">proceso para reconocer si existe un peligro  y definir sus características.”NTC-OHSAS 18001-2007.p3”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Matriz: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highlight w:val="white"/>
                <w:rtl w:val="0"/>
              </w:rPr>
              <w:t xml:space="preserve">Conjunto ordenado en una estructura de filas y columnas. Los elementos de este conjunto pueden ser objetos matemáticos de muy variados tipos (Sacau, 2004), aunque de forma particular, aquí se trabajará exclusivamente con matrices formadas por números reales.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3">
            <w:pPr>
              <w:spacing w:after="120" w:lineRule="auto"/>
              <w:jc w:val="both"/>
              <w:rPr/>
            </w:pPr>
            <w:r w:rsidDel="00000000" w:rsidR="00000000" w:rsidRPr="00000000">
              <w:rPr>
                <w:rtl w:val="0"/>
              </w:rPr>
              <w:t xml:space="preserve">Peligro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4">
            <w:pPr>
              <w:spacing w:after="120" w:lineRule="auto"/>
              <w:jc w:val="both"/>
              <w:rPr/>
            </w:pPr>
            <w:r w:rsidDel="00000000" w:rsidR="00000000" w:rsidRPr="00000000">
              <w:rPr>
                <w:rtl w:val="0"/>
              </w:rPr>
              <w:t xml:space="preserve">fuente, situación o acto con potencial de daño en términos de enfermedad  o lesión a las personas, o una combinación de estos. “”NTC-OHSAS 18001-2007. p3.”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Psicología: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highlight w:val="white"/>
                <w:rtl w:val="0"/>
              </w:rPr>
              <w:t xml:space="preserve">Ciencia que investiga sobre los procesos mentales de personas y animales. La palabra proviene del griego </w:t>
            </w:r>
            <w:r w:rsidDel="00000000" w:rsidR="00000000" w:rsidRPr="00000000">
              <w:rPr>
                <w:i w:val="1"/>
                <w:color w:val="000000"/>
                <w:highlight w:val="white"/>
                <w:rtl w:val="0"/>
              </w:rPr>
              <w:t xml:space="preserve">psique-</w:t>
            </w:r>
            <w:r w:rsidDel="00000000" w:rsidR="00000000" w:rsidRPr="00000000">
              <w:rPr>
                <w:color w:val="000000"/>
                <w:highlight w:val="white"/>
                <w:rtl w:val="0"/>
              </w:rPr>
              <w:t xml:space="preserve"> (actividad mental o alma) y </w:t>
            </w:r>
            <w:r w:rsidDel="00000000" w:rsidR="00000000" w:rsidRPr="00000000">
              <w:rPr>
                <w:i w:val="1"/>
                <w:color w:val="000000"/>
                <w:highlight w:val="white"/>
                <w:rtl w:val="0"/>
              </w:rPr>
              <w:t xml:space="preserve">-logía</w:t>
            </w:r>
            <w:r w:rsidDel="00000000" w:rsidR="00000000" w:rsidRPr="00000000">
              <w:rPr>
                <w:color w:val="000000"/>
                <w:highlight w:val="white"/>
                <w:rtl w:val="0"/>
              </w:rPr>
              <w:t xml:space="preserve"> (estudio). Esta disciplina analiza las tres dimensiones de los mencionados procesos: cognitiva, afectiva y conductual (</w:t>
            </w:r>
            <w:r w:rsidDel="00000000" w:rsidR="00000000" w:rsidRPr="00000000">
              <w:rPr>
                <w:highlight w:val="white"/>
                <w:rtl w:val="0"/>
              </w:rPr>
              <w:t xml:space="preserve">Pérez y Gardey, 2008)</w:t>
            </w:r>
            <w:r w:rsidDel="00000000" w:rsidR="00000000" w:rsidRPr="00000000">
              <w:rPr>
                <w:rtl w:val="0"/>
              </w:rPr>
              <w:t xml:space="preserv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7">
            <w:pPr>
              <w:spacing w:after="120" w:lineRule="auto"/>
              <w:jc w:val="both"/>
              <w:rPr/>
            </w:pPr>
            <w:r w:rsidDel="00000000" w:rsidR="00000000" w:rsidRPr="00000000">
              <w:rPr>
                <w:rtl w:val="0"/>
              </w:rPr>
              <w:t xml:space="preserve">Riesgo de desastre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spacing w:after="120" w:lineRule="auto"/>
              <w:jc w:val="both"/>
              <w:rPr/>
            </w:pPr>
            <w:r w:rsidDel="00000000" w:rsidR="00000000" w:rsidRPr="00000000">
              <w:rPr>
                <w:rtl w:val="0"/>
              </w:rPr>
              <w:t xml:space="preserve">corresponde a los daños o pérdidas potenciales que pueden presentarse debido a los eventos físicos peligrosos de origen natural, socio-natural, tecnológico, biosanitario o humano no intencional, en un período de tiempo específico y que son determinados por la vulnerabilidad de los elementos expuestos; por consiguiente, el riesgo de desastres se deriva de la combinación de la amenaza y la vulnerabilidad (Ley 1523 de 2012).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Vulnerabilidad: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t xml:space="preserve">“Susceptibilidad o fragilidad física, económica, social, ambiental o institucional que tiene una comunidad de ser afectada o de sufrir efectos adversos en caso de que un evento físico peligroso se presente. Corresponde a la predisposición a sufrir pérdidas o daños de los seres humanos y sus medios de subsistencia, así como de sus sistemas físicos, sociales, económicos y de apoyo que pueden ser afectados por eventos físicos peligrosos” (</w:t>
            </w:r>
            <w:r w:rsidDel="00000000" w:rsidR="00000000" w:rsidRPr="00000000">
              <w:rPr>
                <w:highlight w:val="white"/>
                <w:rtl w:val="0"/>
              </w:rPr>
              <w:t xml:space="preserve">Ley 1523 de 2012, art. 4, núm. 27).</w:t>
            </w:r>
            <w:r w:rsidDel="00000000" w:rsidR="00000000" w:rsidRPr="00000000">
              <w:rPr>
                <w:rtl w:val="0"/>
              </w:rPr>
            </w:r>
          </w:p>
        </w:tc>
      </w:tr>
    </w:tbl>
    <w:p w:rsidR="00000000" w:rsidDel="00000000" w:rsidP="00000000" w:rsidRDefault="00000000" w:rsidRPr="00000000" w14:paraId="000003EB">
      <w:pPr>
        <w:spacing w:after="120" w:line="240" w:lineRule="auto"/>
        <w:jc w:val="both"/>
        <w:rPr>
          <w:b w:val="1"/>
        </w:rPr>
      </w:pPr>
      <w:r w:rsidDel="00000000" w:rsidR="00000000" w:rsidRPr="00000000">
        <w:rPr>
          <w:rtl w:val="0"/>
        </w:rPr>
      </w:r>
    </w:p>
    <w:tbl>
      <w:tblPr>
        <w:tblStyle w:val="Table40"/>
        <w:tblW w:w="13882.0" w:type="dxa"/>
        <w:jc w:val="left"/>
        <w:tblInd w:w="-100.0" w:type="dxa"/>
        <w:tblLayout w:type="fixed"/>
        <w:tblLook w:val="0400"/>
      </w:tblPr>
      <w:tblGrid>
        <w:gridCol w:w="2063"/>
        <w:gridCol w:w="11819"/>
        <w:tblGridChange w:id="0">
          <w:tblGrid>
            <w:gridCol w:w="2063"/>
            <w:gridCol w:w="11819"/>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ED">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Bibliografía</w:t>
            </w:r>
          </w:p>
        </w:tc>
      </w:tr>
      <w:tr>
        <w:trPr>
          <w:cantSplit w:val="0"/>
          <w:trHeight w:val="325"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202122"/>
                <w:rtl w:val="0"/>
              </w:rPr>
              <w:t xml:space="preserve">Canto, J. y Gómez, L. (coords.) (1985) </w:t>
            </w:r>
            <w:r w:rsidDel="00000000" w:rsidR="00000000" w:rsidRPr="00000000">
              <w:rPr>
                <w:i w:val="1"/>
                <w:color w:val="202122"/>
                <w:rtl w:val="0"/>
              </w:rPr>
              <w:t xml:space="preserve">Psicología social.</w:t>
            </w:r>
            <w:r w:rsidDel="00000000" w:rsidR="00000000" w:rsidRPr="00000000">
              <w:rPr>
                <w:color w:val="202122"/>
                <w:rtl w:val="0"/>
              </w:rPr>
              <w:t xml:space="preserve"> </w:t>
            </w:r>
            <w:hyperlink r:id="rId82">
              <w:r w:rsidDel="00000000" w:rsidR="00000000" w:rsidRPr="00000000">
                <w:rPr>
                  <w:color w:val="0000ff"/>
                  <w:u w:val="single"/>
                  <w:rtl w:val="0"/>
                </w:rPr>
                <w:t xml:space="preserve">https://bit.ly/3RKKs1m</w:t>
              </w:r>
            </w:hyperlink>
            <w:r w:rsidDel="00000000" w:rsidR="00000000" w:rsidRPr="00000000">
              <w:rPr>
                <w:color w:val="202122"/>
                <w:rtl w:val="0"/>
              </w:rPr>
              <w:t xml:space="preserve">. </w:t>
            </w:r>
            <w:r w:rsidDel="00000000" w:rsidR="00000000" w:rsidRPr="00000000">
              <w:rPr>
                <w:rtl w:val="0"/>
              </w:rPr>
            </w:r>
          </w:p>
        </w:tc>
      </w:tr>
      <w:tr>
        <w:trPr>
          <w:cantSplit w:val="0"/>
          <w:trHeight w:val="325"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color w:val="202122"/>
                <w:rtl w:val="0"/>
              </w:rPr>
              <w:t xml:space="preserve">Congreso de Colombia (2012, 24 de abril). </w:t>
            </w:r>
            <w:r w:rsidDel="00000000" w:rsidR="00000000" w:rsidRPr="00000000">
              <w:rPr>
                <w:color w:val="000000"/>
                <w:rtl w:val="0"/>
              </w:rPr>
              <w:t xml:space="preserve">Ley 1523 de 2012, “por la cual se adopta la política nacional de gestión del riesgo de desastres y se establece el Sistema Nacional de Gestión del Riesgo de Desastres y se dictan otras disposiciones”. D. O.</w:t>
            </w:r>
            <w:r w:rsidDel="00000000" w:rsidR="00000000" w:rsidRPr="00000000">
              <w:rPr>
                <w:rtl w:val="0"/>
              </w:rPr>
              <w:t xml:space="preserve"> </w:t>
            </w:r>
            <w:r w:rsidDel="00000000" w:rsidR="00000000" w:rsidRPr="00000000">
              <w:rPr>
                <w:color w:val="000000"/>
                <w:rtl w:val="0"/>
              </w:rPr>
              <w:t xml:space="preserve">48411. </w:t>
            </w:r>
            <w:hyperlink r:id="rId83">
              <w:r w:rsidDel="00000000" w:rsidR="00000000" w:rsidRPr="00000000">
                <w:rPr>
                  <w:color w:val="0000ff"/>
                  <w:u w:val="single"/>
                  <w:rtl w:val="0"/>
                </w:rPr>
                <w:t xml:space="preserve">https://www.funcionpublica.gov.co/eva/gestornormativo/norma.php?i=47141</w:t>
              </w:r>
            </w:hyperlink>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color w:val="202122"/>
                <w:rtl w:val="0"/>
              </w:rPr>
              <w:t xml:space="preserve">Fondo de Prevención y Atención de Emergencias [FOPAE] (2014). Metodología de análisis de riesgo. </w:t>
            </w:r>
            <w:hyperlink r:id="rId84">
              <w:r w:rsidDel="00000000" w:rsidR="00000000" w:rsidRPr="00000000">
                <w:rPr>
                  <w:color w:val="0000ff"/>
                  <w:u w:val="single"/>
                  <w:rtl w:val="0"/>
                </w:rPr>
                <w:t xml:space="preserve">https://bit.ly/3cWsQkm</w:t>
              </w:r>
            </w:hyperlink>
            <w:r w:rsidDel="00000000" w:rsidR="00000000" w:rsidRPr="00000000">
              <w:rPr>
                <w:color w:val="202122"/>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120" w:lineRule="auto"/>
              <w:jc w:val="both"/>
              <w:rPr>
                <w:strike w:val="1"/>
                <w:color w:val="ff0000"/>
              </w:rPr>
            </w:pPr>
            <w:r w:rsidDel="00000000" w:rsidR="00000000" w:rsidRPr="00000000">
              <w:rPr>
                <w:strike w:val="1"/>
                <w:color w:val="ff0000"/>
                <w:rtl w:val="0"/>
              </w:rPr>
              <w:t xml:space="preserve">Hernández, N. y Zapata, G. (2018) Guía técnica para la reglamentación local de eventos con aglomeraciones de público. Unidad Nacional para la Gestión del Riesgo de Desastres [UNGRD]. </w:t>
            </w:r>
            <w:hyperlink r:id="rId85">
              <w:r w:rsidDel="00000000" w:rsidR="00000000" w:rsidRPr="00000000">
                <w:rPr>
                  <w:strike w:val="1"/>
                  <w:color w:val="ff0000"/>
                  <w:u w:val="single"/>
                  <w:rtl w:val="0"/>
                </w:rPr>
                <w:t xml:space="preserve">https://bit.ly/3ASV1bW</w:t>
              </w:r>
            </w:hyperlink>
            <w:r w:rsidDel="00000000" w:rsidR="00000000" w:rsidRPr="00000000">
              <w:rPr>
                <w:strike w:val="1"/>
                <w:color w:val="ff0000"/>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color w:val="202122"/>
                <w:rtl w:val="0"/>
              </w:rPr>
              <w:t xml:space="preserve">Instituto Colombiano de Normas Técnicas y Certificación [Icontec]-Consejo Colombiano de Seguridad (2007, 24 de octubre). Norma Técnica Colombiana NTC-OHSAS 18001. Sistemas de gestión en seguridad y salud ocupacional. </w:t>
            </w:r>
            <w:hyperlink r:id="rId86">
              <w:r w:rsidDel="00000000" w:rsidR="00000000" w:rsidRPr="00000000">
                <w:rPr>
                  <w:color w:val="0000ff"/>
                  <w:u w:val="single"/>
                  <w:rtl w:val="0"/>
                </w:rPr>
                <w:t xml:space="preserve">https://bit.ly/2Ikad55</w:t>
              </w:r>
            </w:hyperlink>
            <w:r w:rsidDel="00000000" w:rsidR="00000000" w:rsidRPr="00000000">
              <w:rPr>
                <w:color w:val="202122"/>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8">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color w:val="202122"/>
                <w:rtl w:val="0"/>
              </w:rPr>
              <w:t xml:space="preserve">Le Bon, G. (2007). </w:t>
            </w:r>
            <w:r w:rsidDel="00000000" w:rsidR="00000000" w:rsidRPr="00000000">
              <w:rPr>
                <w:i w:val="1"/>
                <w:color w:val="202122"/>
                <w:rtl w:val="0"/>
              </w:rPr>
              <w:t xml:space="preserve">Psicología de las masas. </w:t>
            </w:r>
            <w:r w:rsidDel="00000000" w:rsidR="00000000" w:rsidRPr="00000000">
              <w:rPr>
                <w:color w:val="202122"/>
                <w:rtl w:val="0"/>
              </w:rPr>
              <w:t xml:space="preserve">Biblioteca Virtual Antorcha. </w:t>
            </w:r>
            <w:hyperlink r:id="rId87">
              <w:r w:rsidDel="00000000" w:rsidR="00000000" w:rsidRPr="00000000">
                <w:rPr>
                  <w:color w:val="0000ff"/>
                  <w:u w:val="single"/>
                  <w:rtl w:val="0"/>
                </w:rPr>
                <w:t xml:space="preserve">https://bit.ly/3qlmM8b</w:t>
              </w:r>
            </w:hyperlink>
            <w:r w:rsidDel="00000000" w:rsidR="00000000" w:rsidRPr="00000000">
              <w:rPr>
                <w:color w:val="202122"/>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A">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highlight w:val="white"/>
                <w:rtl w:val="0"/>
              </w:rPr>
              <w:t xml:space="preserve">Pérez, J. y Gardey, A. (2008). “Definición de psicología”. Definición. DE. </w:t>
            </w:r>
            <w:hyperlink r:id="rId88">
              <w:r w:rsidDel="00000000" w:rsidR="00000000" w:rsidRPr="00000000">
                <w:rPr>
                  <w:color w:val="1155cc"/>
                  <w:highlight w:val="white"/>
                  <w:u w:val="single"/>
                  <w:rtl w:val="0"/>
                </w:rPr>
                <w:t xml:space="preserve">https://definicion.de/psicologia/</w:t>
              </w:r>
            </w:hyperlink>
            <w:r w:rsidDel="00000000" w:rsidR="00000000" w:rsidRPr="00000000">
              <w:rPr>
                <w:color w:val="1155cc"/>
                <w:u w:val="single"/>
                <w:rtl w:val="0"/>
              </w:rPr>
              <w:t xml:space="preserve">.</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C">
            <w:pPr>
              <w:pBdr>
                <w:top w:space="0" w:sz="0" w:val="nil"/>
                <w:left w:space="0" w:sz="0" w:val="nil"/>
                <w:bottom w:space="0" w:sz="0" w:val="nil"/>
                <w:right w:space="0" w:sz="0" w:val="nil"/>
                <w:between w:space="0" w:sz="0" w:val="nil"/>
              </w:pBdr>
              <w:spacing w:after="120" w:lineRule="auto"/>
              <w:rPr>
                <w:strike w:val="1"/>
                <w:color w:val="ff0000"/>
              </w:rPr>
            </w:pPr>
            <w:r w:rsidDel="00000000" w:rsidR="00000000" w:rsidRPr="00000000">
              <w:rPr>
                <w:strike w:val="1"/>
                <w:color w:val="ff0000"/>
                <w:rtl w:val="0"/>
              </w:rPr>
              <w:t xml:space="preserve">Sacau, F. (2004). Definición de matriz. Educa Lab. </w:t>
            </w:r>
            <w:hyperlink r:id="rId89">
              <w:r w:rsidDel="00000000" w:rsidR="00000000" w:rsidRPr="00000000">
                <w:rPr>
                  <w:strike w:val="1"/>
                  <w:color w:val="ff0000"/>
                  <w:u w:val="single"/>
                  <w:rtl w:val="0"/>
                </w:rPr>
                <w:t xml:space="preserve">http://recursostic.educacion.es/descartes/web/materiales_didacticos/Calculo_matricial_d3/defmat.htm</w:t>
              </w:r>
            </w:hyperlink>
            <w:r w:rsidDel="00000000" w:rsidR="00000000" w:rsidRPr="00000000">
              <w:rPr>
                <w:strike w:val="1"/>
                <w:color w:val="ff0000"/>
                <w:u w:val="single"/>
                <w:rtl w:val="0"/>
              </w:rPr>
              <w:t xml:space="preserve">.</w:t>
            </w:r>
            <w:r w:rsidDel="00000000" w:rsidR="00000000" w:rsidRPr="00000000">
              <w:rPr>
                <w:strike w:val="1"/>
                <w:color w:val="ff0000"/>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E">
            <w:pPr>
              <w:spacing w:after="120" w:lineRule="auto"/>
              <w:jc w:val="both"/>
              <w:rPr>
                <w:color w:val="ff0000"/>
              </w:rPr>
            </w:pPr>
            <w:r w:rsidDel="00000000" w:rsidR="00000000" w:rsidRPr="00000000">
              <w:rPr>
                <w:color w:val="000000"/>
                <w:rtl w:val="0"/>
              </w:rPr>
              <w:t xml:space="preserve">Sistema Nacional para la Gestión del Riesgo de Desastres [SNGRD]-Comité Nacional para el Conocimiento del Riesgo (2017). </w:t>
            </w:r>
            <w:r w:rsidDel="00000000" w:rsidR="00000000" w:rsidRPr="00000000">
              <w:rPr>
                <w:i w:val="1"/>
                <w:color w:val="000000"/>
                <w:rtl w:val="0"/>
              </w:rPr>
              <w:t xml:space="preserve">Terminología sobre gestión del riesgo de desastres y fenómenos amenazantes.</w:t>
            </w:r>
            <w:r w:rsidDel="00000000" w:rsidR="00000000" w:rsidRPr="00000000">
              <w:rPr>
                <w:color w:val="000000"/>
                <w:rtl w:val="0"/>
              </w:rPr>
              <w:t xml:space="preserve"> </w:t>
            </w:r>
            <w:hyperlink r:id="rId90">
              <w:r w:rsidDel="00000000" w:rsidR="00000000" w:rsidRPr="00000000">
                <w:rPr>
                  <w:color w:val="ff0000"/>
                  <w:u w:val="single"/>
                  <w:rtl w:val="0"/>
                </w:rPr>
                <w:t xml:space="preserve">https://www.academia.edu/32510178/Terminolog%C3%ADa_sobre_Gesti%C3%B3n_del_Riesgo_de_Desastres_y_Fen%C3%B3menos_Amenazantes_de_Colombia</w:t>
              </w:r>
            </w:hyperlink>
            <w:r w:rsidDel="00000000" w:rsidR="00000000" w:rsidRPr="00000000">
              <w:rPr>
                <w:color w:val="ff0000"/>
                <w:rtl w:val="0"/>
              </w:rPr>
              <w:t xml:space="preserve"> </w:t>
            </w:r>
            <w:r w:rsidDel="00000000" w:rsidR="00000000" w:rsidRPr="00000000">
              <w:rPr>
                <w:color w:val="ff0000"/>
                <w:highlight w:val="white"/>
                <w:rtl w:val="0"/>
              </w:rPr>
              <w:t xml:space="preserve">  </w:t>
            </w:r>
            <w:r w:rsidDel="00000000" w:rsidR="00000000" w:rsidRPr="00000000">
              <w:rPr>
                <w:rtl w:val="0"/>
              </w:rPr>
            </w:r>
          </w:p>
        </w:tc>
      </w:tr>
    </w:tbl>
    <w:p w:rsidR="00000000" w:rsidDel="00000000" w:rsidP="00000000" w:rsidRDefault="00000000" w:rsidRPr="00000000" w14:paraId="00000400">
      <w:pPr>
        <w:spacing w:after="120" w:line="240" w:lineRule="auto"/>
        <w:jc w:val="both"/>
        <w:rPr>
          <w:b w:val="1"/>
        </w:rPr>
      </w:pPr>
      <w:r w:rsidDel="00000000" w:rsidR="00000000" w:rsidRPr="00000000">
        <w:rPr>
          <w:rtl w:val="0"/>
        </w:rPr>
      </w:r>
    </w:p>
    <w:sectPr>
      <w:headerReference r:id="rId91" w:type="default"/>
      <w:footerReference r:id="rId92" w:type="default"/>
      <w:pgSz w:h="11909" w:w="16834" w:orient="landscape"/>
      <w:pgMar w:bottom="1417" w:top="1417" w:left="1701" w:right="3386"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Patricia Pachón Meneses" w:id="13" w:date="2022-09-16T21:47:57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que el texto de la tabla diga: permiso para evento, tomada de https://image.shutterstock.com/image-vector/legal-permit-business-concept-vector-600w-1293155716.jpg</w:t>
      </w:r>
    </w:p>
  </w:comment>
  <w:comment w:author="Angela Patricia Pachón Meneses" w:id="6" w:date="2022-09-16T16:14:08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(turbas, masas activas)</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https://image.shutterstock.com/image-vector/crowd-protesting-people-holding-banners-600w-1907610547.jpg</w:t>
      </w:r>
    </w:p>
  </w:comment>
  <w:comment w:author="Isabel chedrauy" w:id="12" w:date="2023-02-28T22:42:48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INCLUIR TEXTO INVITANDO A VER EL VIDEO</w:t>
      </w:r>
    </w:p>
  </w:comment>
  <w:comment w:author="Angela Patricia Pachón Meneses" w:id="8" w:date="2022-09-16T16:35:08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apoyo, amenazas: referencia tomada dehttps://image.shutterstock.com/image-vector/falling-rocks-sign-warning-red-600w-2073740483.jpg</w:t>
      </w:r>
    </w:p>
  </w:comment>
  <w:comment w:author="Angela Patricia Pachón Meneses" w:id="2" w:date="2022-09-16T16:10:50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https://image.shutterstock.com/image-vector/crowd-young-elderly-men-women-600w-1890861754.jpg</w:t>
      </w:r>
    </w:p>
  </w:comment>
  <w:comment w:author="Proyecto Contenidos 2022" w:id="0" w:date="2023-02-17T13:18:15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Eliminar esta subnumeración</w:t>
      </w:r>
    </w:p>
  </w:comment>
  <w:comment w:author="Angela Patricia Pachón Meneses" w:id="9" w:date="2022-09-16T20:56:1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poner imagen del mapa de colombia con un personaje que asemeje al presidente de la republica, imagen de referencia no esta libre de derechos de autor, tomada de https://encrypted-tbn0.gstatic.com/images?q=tbn:ANd9GcQ_VPDdWFg_cp3VD1lMS712ZZp9l8prrv_SEA&amp;usqp=CAU</w:t>
      </w:r>
    </w:p>
  </w:comment>
  <w:comment w:author="Isabel chedrauy" w:id="3" w:date="2023-02-28T21:40:29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Gustave corregir</w:t>
      </w:r>
    </w:p>
  </w:comment>
  <w:comment w:author="Isabel chedrauy" w:id="4" w:date="2023-02-28T21:40:29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Gustave corregir</w:t>
      </w:r>
    </w:p>
  </w:comment>
  <w:comment w:author="Isabel chedrauy" w:id="5" w:date="2023-02-28T21:40:29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Gustave corregir</w:t>
      </w:r>
    </w:p>
  </w:comment>
  <w:comment w:author="Angela Patricia Pachón Meneses" w:id="11" w:date="2022-09-16T21:36:54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autoría propia, solo es referencia, por favor crear una mas bonita con esa idea. Gracias. se anexa imagen al componente, no hay editable, se hizo en canva</w:t>
      </w:r>
    </w:p>
  </w:comment>
  <w:comment w:author="Angela Patricia Pachón Meneses" w:id="10" w:date="2022-09-16T20:57:31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 la misma imagen del mapa de Colombia  que usen den la imagen anterior,  pero esta vez van a poner un grupo de personas que asemeje un comité de trabajo.</w:t>
      </w:r>
    </w:p>
  </w:comment>
  <w:comment w:author="Angela Patricia Pachón Meneses" w:id="1" w:date="2022-09-16T16:09:39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https://image.shutterstock.com/image-vector/city-floods-cars-garbage-floating-600w-1058514122.jpg</w:t>
      </w:r>
    </w:p>
  </w:comment>
  <w:comment w:author="Angela Patricia Pachón Meneses" w:id="7" w:date="2022-09-16T16:18:57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apoyo, referencia audiencia:</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https://image.shutterstock.com/image-vector/business-people-couple-tribune-speech-600w-1466049584.jpg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06" w15:done="0"/>
  <w15:commentEx w15:paraId="00000408" w15:done="0"/>
  <w15:commentEx w15:paraId="00000409" w15:done="0"/>
  <w15:commentEx w15:paraId="0000040A" w15:done="0"/>
  <w15:commentEx w15:paraId="0000040B" w15:done="0"/>
  <w15:commentEx w15:paraId="0000040C" w15:done="0"/>
  <w15:commentEx w15:paraId="0000040D" w15:done="0"/>
  <w15:commentEx w15:paraId="0000040E" w15:done="0"/>
  <w15:commentEx w15:paraId="0000040F" w15:done="0"/>
  <w15:commentEx w15:paraId="00000410" w15:done="0"/>
  <w15:commentEx w15:paraId="00000411" w15:done="0"/>
  <w15:commentEx w15:paraId="00000412" w15:done="0"/>
  <w15:commentEx w15:paraId="00000413" w15:done="0"/>
  <w15:commentEx w15:paraId="0000041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3">
    <w:pPr>
      <w:tabs>
        <w:tab w:val="center" w:leader="none" w:pos="4419"/>
        <w:tab w:val="right" w:leader="none" w:pos="8838"/>
      </w:tabs>
      <w:rPr>
        <w:i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-1063619</wp:posOffset>
          </wp:positionH>
          <wp:positionV relativeFrom="paragraph">
            <wp:posOffset>-277118</wp:posOffset>
          </wp:positionV>
          <wp:extent cx="10671819" cy="887683"/>
          <wp:effectExtent b="0" l="0" r="0" t="0"/>
          <wp:wrapNone/>
          <wp:docPr id="466" name="image22.png"/>
          <a:graphic>
            <a:graphicData uri="http://schemas.openxmlformats.org/drawingml/2006/picture">
              <pic:pic>
                <pic:nvPicPr>
                  <pic:cNvPr id="0" name="image2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p w:rsidR="00000000" w:rsidDel="00000000" w:rsidP="00000000" w:rsidRDefault="00000000" w:rsidRPr="00000000" w14:paraId="00000404">
    <w:pPr>
      <w:tabs>
        <w:tab w:val="center" w:leader="none" w:pos="4419"/>
        <w:tab w:val="right" w:leader="none" w:pos="8838"/>
      </w:tabs>
      <w:ind w:left="426" w:firstLine="0"/>
      <w:jc w:val="both"/>
      <w:rPr>
        <w:b w:val="1"/>
        <w:color w:val="7f7f7f"/>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1">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-1080129</wp:posOffset>
          </wp:positionH>
          <wp:positionV relativeFrom="paragraph">
            <wp:posOffset>-285109</wp:posOffset>
          </wp:positionV>
          <wp:extent cx="10679430" cy="1009015"/>
          <wp:effectExtent b="0" l="0" r="0" t="0"/>
          <wp:wrapSquare wrapText="bothSides" distB="0" distT="0" distL="114300" distR="114300"/>
          <wp:docPr id="482" name="image37.png"/>
          <a:graphic>
            <a:graphicData uri="http://schemas.openxmlformats.org/drawingml/2006/picture">
              <pic:pic>
                <pic:nvPicPr>
                  <pic:cNvPr id="0" name="image37.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wrapNone/>
              <wp:docPr id="445"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263D9F" w:rsidDel="00000000" w:rsidP="00263D9F" w:rsidRDefault="00263D9F" w:rsidRPr="00000000" w14:paraId="647CB2BD" w14:textId="77777777">
                          <w:pPr>
                            <w:spacing w:line="240" w:lineRule="auto"/>
                            <w:ind w:hanging="2"/>
                          </w:pPr>
                          <w:r w:rsidDel="00000000" w:rsidR="00000000" w:rsidRPr="00000000">
                            <w:rPr>
                              <w:noProof w:val="1"/>
                              <w:lang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-353677</wp:posOffset>
              </wp:positionV>
              <wp:extent cx="823595" cy="1164590"/>
              <wp:effectExtent b="0" l="0" r="0" t="0"/>
              <wp:wrapNone/>
              <wp:docPr id="445" name="image25.png"/>
              <a:graphic>
                <a:graphicData uri="http://schemas.openxmlformats.org/drawingml/2006/picture">
                  <pic:pic>
                    <pic:nvPicPr>
                      <pic:cNvPr id="0" name="image25.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402">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2">
    <w:lvl w:ilvl="0">
      <w:start w:val="3"/>
      <w:numFmt w:val="decimal"/>
      <w:lvlText w:val="%1."/>
      <w:lvlJc w:val="left"/>
      <w:pPr>
        <w:ind w:left="720" w:hanging="360"/>
      </w:pPr>
      <w:rPr/>
    </w:lvl>
    <w:lvl w:ilvl="1">
      <w:start w:val="1"/>
      <w:numFmt w:val="decimal"/>
      <w:lvlText w:val="%1.%2"/>
      <w:lvlJc w:val="left"/>
      <w:pPr>
        <w:ind w:left="720" w:hanging="360"/>
      </w:pPr>
      <w:rPr>
        <w:b w:val="0"/>
      </w:rPr>
    </w:lvl>
    <w:lvl w:ilvl="2">
      <w:start w:val="1"/>
      <w:numFmt w:val="decimal"/>
      <w:lvlText w:val="%1.%2.%3"/>
      <w:lvlJc w:val="left"/>
      <w:pPr>
        <w:ind w:left="1080" w:hanging="720"/>
      </w:pPr>
      <w:rPr>
        <w:b w:val="0"/>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3">
    <w:lvl w:ilvl="0">
      <w:start w:val="1"/>
      <w:numFmt w:val="decimal"/>
      <w:lvlText w:val="%1."/>
      <w:lvlJc w:val="left"/>
      <w:pPr>
        <w:ind w:left="644" w:hanging="357.9999999999999"/>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644" w:hanging="357.9999999999999"/>
      </w:pPr>
      <w:rPr/>
    </w:lvl>
    <w:lvl w:ilvl="1">
      <w:start w:val="1"/>
      <w:numFmt w:val="decimal"/>
      <w:lvlText w:val="%1.%2."/>
      <w:lvlJc w:val="left"/>
      <w:pPr>
        <w:ind w:left="1004" w:hanging="360"/>
      </w:pPr>
      <w:rPr>
        <w:b w:val="0"/>
      </w:rPr>
    </w:lvl>
    <w:lvl w:ilvl="2">
      <w:start w:val="1"/>
      <w:numFmt w:val="decimal"/>
      <w:lvlText w:val="%1.%2.%3."/>
      <w:lvlJc w:val="left"/>
      <w:pPr>
        <w:ind w:left="1724" w:hanging="720"/>
      </w:pPr>
      <w:rPr>
        <w:b w:val="0"/>
      </w:rPr>
    </w:lvl>
    <w:lvl w:ilvl="3">
      <w:start w:val="1"/>
      <w:numFmt w:val="decimal"/>
      <w:lvlText w:val="%1.%2.%3.%4."/>
      <w:lvlJc w:val="left"/>
      <w:pPr>
        <w:ind w:left="2084" w:hanging="720"/>
      </w:pPr>
      <w:rPr>
        <w:b w:val="0"/>
      </w:rPr>
    </w:lvl>
    <w:lvl w:ilvl="4">
      <w:start w:val="1"/>
      <w:numFmt w:val="decimal"/>
      <w:lvlText w:val="%1.%2.%3.%4.%5."/>
      <w:lvlJc w:val="left"/>
      <w:pPr>
        <w:ind w:left="2804" w:hanging="1080.0000000000002"/>
      </w:pPr>
      <w:rPr>
        <w:b w:val="0"/>
      </w:rPr>
    </w:lvl>
    <w:lvl w:ilvl="5">
      <w:start w:val="1"/>
      <w:numFmt w:val="decimal"/>
      <w:lvlText w:val="%1.%2.%3.%4.%5.%6."/>
      <w:lvlJc w:val="left"/>
      <w:pPr>
        <w:ind w:left="3164" w:hanging="1080"/>
      </w:pPr>
      <w:rPr>
        <w:b w:val="0"/>
      </w:rPr>
    </w:lvl>
    <w:lvl w:ilvl="6">
      <w:start w:val="1"/>
      <w:numFmt w:val="decimal"/>
      <w:lvlText w:val="%1.%2.%3.%4.%5.%6.%7."/>
      <w:lvlJc w:val="left"/>
      <w:pPr>
        <w:ind w:left="3884" w:hanging="1440"/>
      </w:pPr>
      <w:rPr>
        <w:b w:val="0"/>
      </w:rPr>
    </w:lvl>
    <w:lvl w:ilvl="7">
      <w:start w:val="1"/>
      <w:numFmt w:val="decimal"/>
      <w:lvlText w:val="%1.%2.%3.%4.%5.%6.%7.%8."/>
      <w:lvlJc w:val="left"/>
      <w:pPr>
        <w:ind w:left="4244" w:hanging="1440"/>
      </w:pPr>
      <w:rPr>
        <w:b w:val="0"/>
      </w:rPr>
    </w:lvl>
    <w:lvl w:ilvl="8">
      <w:start w:val="1"/>
      <w:numFmt w:val="decimal"/>
      <w:lvlText w:val="%1.%2.%3.%4.%5.%6.%7.%8.%9."/>
      <w:lvlJc w:val="left"/>
      <w:pPr>
        <w:ind w:left="4964" w:hanging="1800"/>
      </w:pPr>
      <w:rPr>
        <w:b w:val="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3"/>
      <w:numFmt w:val="decimal"/>
      <w:lvlText w:val="%1."/>
      <w:lvlJc w:val="left"/>
      <w:pPr>
        <w:ind w:left="720" w:hanging="360"/>
      </w:pPr>
      <w:rPr/>
    </w:lvl>
    <w:lvl w:ilvl="1">
      <w:start w:val="1"/>
      <w:numFmt w:val="decimal"/>
      <w:lvlText w:val="%1.%2"/>
      <w:lvlJc w:val="left"/>
      <w:pPr>
        <w:ind w:left="644" w:hanging="359.99999999999994"/>
      </w:pPr>
      <w:rPr>
        <w:b w:val="0"/>
        <w:strike w:val="1"/>
        <w:color w:val="ff0000"/>
      </w:rPr>
    </w:lvl>
    <w:lvl w:ilvl="2">
      <w:start w:val="1"/>
      <w:numFmt w:val="decimal"/>
      <w:lvlText w:val="%1.%2.%3"/>
      <w:lvlJc w:val="left"/>
      <w:pPr>
        <w:ind w:left="1080" w:hanging="720"/>
      </w:pPr>
      <w:rPr>
        <w:b w:val="0"/>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8">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4"/>
    <w:tblPr>
      <w:tblStyleRowBandSize w:val="1"/>
      <w:tblStyleColBandSize w:val="1"/>
      <w:tblCellMar>
        <w:top w:w="100.0" w:type="dxa"/>
        <w:left w:w="100.0" w:type="dxa"/>
        <w:bottom w:w="100.0" w:type="dxa"/>
        <w:right w:w="100.0" w:type="dxa"/>
      </w:tblCellMar>
    </w:tblPr>
  </w:style>
  <w:style w:type="table" w:styleId="a0" w:customStyle="1">
    <w:basedOn w:val="TableNormal4"/>
    <w:tblPr>
      <w:tblStyleRowBandSize w:val="1"/>
      <w:tblStyleColBandSize w:val="1"/>
      <w:tblCellMar>
        <w:top w:w="100.0" w:type="dxa"/>
        <w:left w:w="100.0" w:type="dxa"/>
        <w:bottom w:w="100.0" w:type="dxa"/>
        <w:right w:w="100.0" w:type="dxa"/>
      </w:tblCellMar>
    </w:tblPr>
  </w:style>
  <w:style w:type="table" w:styleId="a1" w:customStyle="1">
    <w:basedOn w:val="TableNormal4"/>
    <w:tblPr>
      <w:tblStyleRowBandSize w:val="1"/>
      <w:tblStyleColBandSize w:val="1"/>
      <w:tblCellMar>
        <w:top w:w="100.0" w:type="dxa"/>
        <w:left w:w="100.0" w:type="dxa"/>
        <w:bottom w:w="100.0" w:type="dxa"/>
        <w:right w:w="100.0" w:type="dxa"/>
      </w:tblCellMar>
    </w:tblPr>
  </w:style>
  <w:style w:type="table" w:styleId="a2" w:customStyle="1">
    <w:basedOn w:val="TableNormal4"/>
    <w:tblPr>
      <w:tblStyleRowBandSize w:val="1"/>
      <w:tblStyleColBandSize w:val="1"/>
      <w:tblCellMar>
        <w:top w:w="100.0" w:type="dxa"/>
        <w:left w:w="100.0" w:type="dxa"/>
        <w:bottom w:w="100.0" w:type="dxa"/>
        <w:right w:w="100.0" w:type="dxa"/>
      </w:tblCellMar>
    </w:tblPr>
  </w:style>
  <w:style w:type="table" w:styleId="a3" w:customStyle="1">
    <w:basedOn w:val="TableNormal4"/>
    <w:tblPr>
      <w:tblStyleRowBandSize w:val="1"/>
      <w:tblStyleColBandSize w:val="1"/>
      <w:tblCellMar>
        <w:top w:w="100.0" w:type="dxa"/>
        <w:left w:w="100.0" w:type="dxa"/>
        <w:bottom w:w="100.0" w:type="dxa"/>
        <w:right w:w="100.0" w:type="dxa"/>
      </w:tblCellMar>
    </w:tblPr>
  </w:style>
  <w:style w:type="table" w:styleId="a4" w:customStyle="1">
    <w:basedOn w:val="TableNormal4"/>
    <w:tblPr>
      <w:tblStyleRowBandSize w:val="1"/>
      <w:tblStyleColBandSize w:val="1"/>
      <w:tblCellMar>
        <w:top w:w="100.0" w:type="dxa"/>
        <w:left w:w="100.0" w:type="dxa"/>
        <w:bottom w:w="100.0" w:type="dxa"/>
        <w:right w:w="100.0" w:type="dxa"/>
      </w:tblCellMar>
    </w:tblPr>
  </w:style>
  <w:style w:type="table" w:styleId="a5" w:customStyle="1">
    <w:basedOn w:val="TableNormal4"/>
    <w:tblPr>
      <w:tblStyleRowBandSize w:val="1"/>
      <w:tblStyleColBandSize w:val="1"/>
      <w:tblCellMar>
        <w:top w:w="100.0" w:type="dxa"/>
        <w:left w:w="100.0" w:type="dxa"/>
        <w:bottom w:w="100.0" w:type="dxa"/>
        <w:right w:w="100.0" w:type="dxa"/>
      </w:tblCellMar>
    </w:tblPr>
  </w:style>
  <w:style w:type="table" w:styleId="a6" w:customStyle="1">
    <w:basedOn w:val="TableNormal4"/>
    <w:tblPr>
      <w:tblStyleRowBandSize w:val="1"/>
      <w:tblStyleColBandSize w:val="1"/>
      <w:tblCellMar>
        <w:top w:w="100.0" w:type="dxa"/>
        <w:left w:w="100.0" w:type="dxa"/>
        <w:bottom w:w="100.0" w:type="dxa"/>
        <w:right w:w="100.0" w:type="dxa"/>
      </w:tblCellMar>
    </w:tblPr>
  </w:style>
  <w:style w:type="table" w:styleId="a7" w:customStyle="1">
    <w:basedOn w:val="TableNormal4"/>
    <w:tblPr>
      <w:tblStyleRowBandSize w:val="1"/>
      <w:tblStyleColBandSize w:val="1"/>
      <w:tblCellMar>
        <w:top w:w="100.0" w:type="dxa"/>
        <w:left w:w="100.0" w:type="dxa"/>
        <w:bottom w:w="100.0" w:type="dxa"/>
        <w:right w:w="100.0" w:type="dxa"/>
      </w:tblCellMar>
    </w:tblPr>
  </w:style>
  <w:style w:type="table" w:styleId="a8" w:customStyle="1">
    <w:basedOn w:val="TableNormal4"/>
    <w:tblPr>
      <w:tblStyleRowBandSize w:val="1"/>
      <w:tblStyleColBandSize w:val="1"/>
      <w:tblCellMar>
        <w:top w:w="100.0" w:type="dxa"/>
        <w:left w:w="100.0" w:type="dxa"/>
        <w:bottom w:w="100.0" w:type="dxa"/>
        <w:right w:w="100.0" w:type="dxa"/>
      </w:tblCellMar>
    </w:tblPr>
  </w:style>
  <w:style w:type="table" w:styleId="a9" w:customStyle="1">
    <w:basedOn w:val="TableNormal4"/>
    <w:tblPr>
      <w:tblStyleRowBandSize w:val="1"/>
      <w:tblStyleColBandSize w:val="1"/>
      <w:tblCellMar>
        <w:top w:w="100.0" w:type="dxa"/>
        <w:left w:w="100.0" w:type="dxa"/>
        <w:bottom w:w="100.0" w:type="dxa"/>
        <w:right w:w="100.0" w:type="dxa"/>
      </w:tblCellMar>
    </w:tblPr>
  </w:style>
  <w:style w:type="table" w:styleId="aa" w:customStyle="1">
    <w:basedOn w:val="TableNormal4"/>
    <w:tblPr>
      <w:tblStyleRowBandSize w:val="1"/>
      <w:tblStyleColBandSize w:val="1"/>
      <w:tblCellMar>
        <w:top w:w="100.0" w:type="dxa"/>
        <w:left w:w="100.0" w:type="dxa"/>
        <w:bottom w:w="100.0" w:type="dxa"/>
        <w:right w:w="100.0" w:type="dxa"/>
      </w:tblCellMar>
    </w:tblPr>
  </w:style>
  <w:style w:type="table" w:styleId="ab" w:customStyle="1">
    <w:basedOn w:val="TableNormal4"/>
    <w:tblPr>
      <w:tblStyleRowBandSize w:val="1"/>
      <w:tblStyleColBandSize w:val="1"/>
      <w:tblCellMar>
        <w:top w:w="100.0" w:type="dxa"/>
        <w:left w:w="100.0" w:type="dxa"/>
        <w:bottom w:w="100.0" w:type="dxa"/>
        <w:right w:w="100.0" w:type="dxa"/>
      </w:tblCellMar>
    </w:tblPr>
  </w:style>
  <w:style w:type="table" w:styleId="ac" w:customStyle="1">
    <w:basedOn w:val="TableNormal4"/>
    <w:tblPr>
      <w:tblStyleRowBandSize w:val="1"/>
      <w:tblStyleColBandSize w:val="1"/>
      <w:tblCellMar>
        <w:top w:w="100.0" w:type="dxa"/>
        <w:left w:w="100.0" w:type="dxa"/>
        <w:bottom w:w="100.0" w:type="dxa"/>
        <w:right w:w="100.0" w:type="dxa"/>
      </w:tblCellMar>
    </w:tblPr>
  </w:style>
  <w:style w:type="table" w:styleId="ad" w:customStyle="1">
    <w:basedOn w:val="TableNormal4"/>
    <w:tblPr>
      <w:tblStyleRowBandSize w:val="1"/>
      <w:tblStyleColBandSize w:val="1"/>
      <w:tblCellMar>
        <w:top w:w="100.0" w:type="dxa"/>
        <w:left w:w="100.0" w:type="dxa"/>
        <w:bottom w:w="100.0" w:type="dxa"/>
        <w:right w:w="100.0" w:type="dxa"/>
      </w:tblCellMar>
    </w:tblPr>
  </w:style>
  <w:style w:type="table" w:styleId="ae" w:customStyle="1">
    <w:basedOn w:val="TableNormal4"/>
    <w:tblPr>
      <w:tblStyleRowBandSize w:val="1"/>
      <w:tblStyleColBandSize w:val="1"/>
      <w:tblCellMar>
        <w:top w:w="100.0" w:type="dxa"/>
        <w:left w:w="100.0" w:type="dxa"/>
        <w:bottom w:w="100.0" w:type="dxa"/>
        <w:right w:w="100.0" w:type="dxa"/>
      </w:tblCellMar>
    </w:tblPr>
  </w:style>
  <w:style w:type="table" w:styleId="af" w:customStyle="1">
    <w:basedOn w:val="TableNormal4"/>
    <w:tblPr>
      <w:tblStyleRowBandSize w:val="1"/>
      <w:tblStyleColBandSize w:val="1"/>
      <w:tblCellMar>
        <w:top w:w="100.0" w:type="dxa"/>
        <w:left w:w="100.0" w:type="dxa"/>
        <w:bottom w:w="100.0" w:type="dxa"/>
        <w:right w:w="100.0" w:type="dxa"/>
      </w:tblCellMar>
    </w:tblPr>
  </w:style>
  <w:style w:type="table" w:styleId="af0" w:customStyle="1">
    <w:basedOn w:val="TableNormal4"/>
    <w:tblPr>
      <w:tblStyleRowBandSize w:val="1"/>
      <w:tblStyleColBandSize w:val="1"/>
      <w:tblCellMar>
        <w:top w:w="100.0" w:type="dxa"/>
        <w:left w:w="100.0" w:type="dxa"/>
        <w:bottom w:w="100.0" w:type="dxa"/>
        <w:right w:w="100.0" w:type="dxa"/>
      </w:tblCellMar>
    </w:tblPr>
  </w:style>
  <w:style w:type="table" w:styleId="af1" w:customStyle="1">
    <w:basedOn w:val="TableNormal4"/>
    <w:tblPr>
      <w:tblStyleRowBandSize w:val="1"/>
      <w:tblStyleColBandSize w:val="1"/>
      <w:tblCellMar>
        <w:top w:w="100.0" w:type="dxa"/>
        <w:left w:w="100.0" w:type="dxa"/>
        <w:bottom w:w="100.0" w:type="dxa"/>
        <w:right w:w="100.0" w:type="dxa"/>
      </w:tblCellMar>
    </w:tblPr>
  </w:style>
  <w:style w:type="table" w:styleId="af2" w:customStyle="1">
    <w:basedOn w:val="TableNormal4"/>
    <w:tblPr>
      <w:tblStyleRowBandSize w:val="1"/>
      <w:tblStyleColBandSize w:val="1"/>
      <w:tblCellMar>
        <w:top w:w="100.0" w:type="dxa"/>
        <w:left w:w="100.0" w:type="dxa"/>
        <w:bottom w:w="100.0" w:type="dxa"/>
        <w:right w:w="100.0" w:type="dxa"/>
      </w:tblCellMar>
    </w:tblPr>
  </w:style>
  <w:style w:type="table" w:styleId="af3" w:customStyle="1">
    <w:basedOn w:val="TableNormal4"/>
    <w:tblPr>
      <w:tblStyleRowBandSize w:val="1"/>
      <w:tblStyleColBandSize w:val="1"/>
      <w:tblCellMar>
        <w:top w:w="100.0" w:type="dxa"/>
        <w:left w:w="100.0" w:type="dxa"/>
        <w:bottom w:w="100.0" w:type="dxa"/>
        <w:right w:w="100.0" w:type="dxa"/>
      </w:tblCellMar>
    </w:tblPr>
  </w:style>
  <w:style w:type="table" w:styleId="af4" w:customStyle="1">
    <w:basedOn w:val="TableNormal4"/>
    <w:tblPr>
      <w:tblStyleRowBandSize w:val="1"/>
      <w:tblStyleColBandSize w:val="1"/>
      <w:tblCellMar>
        <w:top w:w="100.0" w:type="dxa"/>
        <w:left w:w="100.0" w:type="dxa"/>
        <w:bottom w:w="100.0" w:type="dxa"/>
        <w:right w:w="100.0" w:type="dxa"/>
      </w:tblCellMar>
    </w:tblPr>
  </w:style>
  <w:style w:type="table" w:styleId="af5" w:customStyle="1">
    <w:basedOn w:val="TableNormal4"/>
    <w:tblPr>
      <w:tblStyleRowBandSize w:val="1"/>
      <w:tblStyleColBandSize w:val="1"/>
      <w:tblCellMar>
        <w:top w:w="100.0" w:type="dxa"/>
        <w:left w:w="100.0" w:type="dxa"/>
        <w:bottom w:w="100.0" w:type="dxa"/>
        <w:right w:w="100.0" w:type="dxa"/>
      </w:tblCellMar>
    </w:tblPr>
  </w:style>
  <w:style w:type="table" w:styleId="af6" w:customStyle="1">
    <w:basedOn w:val="TableNormal4"/>
    <w:tblPr>
      <w:tblStyleRowBandSize w:val="1"/>
      <w:tblStyleColBandSize w:val="1"/>
      <w:tblCellMar>
        <w:top w:w="100.0" w:type="dxa"/>
        <w:left w:w="100.0" w:type="dxa"/>
        <w:bottom w:w="100.0" w:type="dxa"/>
        <w:right w:w="100.0" w:type="dxa"/>
      </w:tblCellMar>
    </w:tblPr>
  </w:style>
  <w:style w:type="table" w:styleId="af7" w:customStyle="1">
    <w:basedOn w:val="TableNormal4"/>
    <w:tblPr>
      <w:tblStyleRowBandSize w:val="1"/>
      <w:tblStyleColBandSize w:val="1"/>
      <w:tblCellMar>
        <w:top w:w="100.0" w:type="dxa"/>
        <w:left w:w="100.0" w:type="dxa"/>
        <w:bottom w:w="100.0" w:type="dxa"/>
        <w:right w:w="100.0" w:type="dxa"/>
      </w:tblCellMar>
    </w:tblPr>
  </w:style>
  <w:style w:type="table" w:styleId="af8" w:customStyle="1">
    <w:basedOn w:val="TableNormal4"/>
    <w:tblPr>
      <w:tblStyleRowBandSize w:val="1"/>
      <w:tblStyleColBandSize w:val="1"/>
      <w:tblCellMar>
        <w:top w:w="100.0" w:type="dxa"/>
        <w:left w:w="100.0" w:type="dxa"/>
        <w:bottom w:w="100.0" w:type="dxa"/>
        <w:right w:w="100.0" w:type="dxa"/>
      </w:tblCellMar>
    </w:tblPr>
  </w:style>
  <w:style w:type="table" w:styleId="af9" w:customStyle="1">
    <w:basedOn w:val="TableNormal4"/>
    <w:tblPr>
      <w:tblStyleRowBandSize w:val="1"/>
      <w:tblStyleColBandSize w:val="1"/>
      <w:tblCellMar>
        <w:top w:w="100.0" w:type="dxa"/>
        <w:left w:w="100.0" w:type="dxa"/>
        <w:bottom w:w="100.0" w:type="dxa"/>
        <w:right w:w="100.0" w:type="dxa"/>
      </w:tblCellMar>
    </w:tblPr>
  </w:style>
  <w:style w:type="table" w:styleId="afa" w:customStyle="1">
    <w:basedOn w:val="TableNormal4"/>
    <w:tblPr>
      <w:tblStyleRowBandSize w:val="1"/>
      <w:tblStyleColBandSize w:val="1"/>
      <w:tblCellMar>
        <w:top w:w="100.0" w:type="dxa"/>
        <w:left w:w="100.0" w:type="dxa"/>
        <w:bottom w:w="100.0" w:type="dxa"/>
        <w:right w:w="100.0" w:type="dxa"/>
      </w:tblCellMar>
    </w:tblPr>
  </w:style>
  <w:style w:type="table" w:styleId="afb" w:customStyle="1">
    <w:basedOn w:val="TableNormal4"/>
    <w:tblPr>
      <w:tblStyleRowBandSize w:val="1"/>
      <w:tblStyleColBandSize w:val="1"/>
      <w:tblCellMar>
        <w:top w:w="100.0" w:type="dxa"/>
        <w:left w:w="100.0" w:type="dxa"/>
        <w:bottom w:w="100.0" w:type="dxa"/>
        <w:right w:w="100.0" w:type="dxa"/>
      </w:tblCellMar>
    </w:tblPr>
  </w:style>
  <w:style w:type="table" w:styleId="afc" w:customStyle="1">
    <w:basedOn w:val="TableNormal4"/>
    <w:tblPr>
      <w:tblStyleRowBandSize w:val="1"/>
      <w:tblStyleColBandSize w:val="1"/>
      <w:tblCellMar>
        <w:top w:w="100.0" w:type="dxa"/>
        <w:left w:w="100.0" w:type="dxa"/>
        <w:bottom w:w="100.0" w:type="dxa"/>
        <w:right w:w="100.0" w:type="dxa"/>
      </w:tblCellMar>
    </w:tblPr>
  </w:style>
  <w:style w:type="table" w:styleId="afd" w:customStyle="1">
    <w:basedOn w:val="TableNormal4"/>
    <w:tblPr>
      <w:tblStyleRowBandSize w:val="1"/>
      <w:tblStyleColBandSize w:val="1"/>
      <w:tblCellMar>
        <w:top w:w="100.0" w:type="dxa"/>
        <w:left w:w="100.0" w:type="dxa"/>
        <w:bottom w:w="100.0" w:type="dxa"/>
        <w:right w:w="100.0" w:type="dxa"/>
      </w:tblCellMar>
    </w:tblPr>
  </w:style>
  <w:style w:type="table" w:styleId="afe" w:customStyle="1">
    <w:basedOn w:val="TableNormal4"/>
    <w:tblPr>
      <w:tblStyleRowBandSize w:val="1"/>
      <w:tblStyleColBandSize w:val="1"/>
      <w:tblCellMar>
        <w:top w:w="100.0" w:type="dxa"/>
        <w:left w:w="100.0" w:type="dxa"/>
        <w:bottom w:w="100.0" w:type="dxa"/>
        <w:right w:w="100.0" w:type="dxa"/>
      </w:tblCellMar>
    </w:tblPr>
  </w:style>
  <w:style w:type="table" w:styleId="aff" w:customStyle="1">
    <w:basedOn w:val="TableNormal4"/>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4"/>
    <w:tblPr>
      <w:tblStyleRowBandSize w:val="1"/>
      <w:tblStyleColBandSize w:val="1"/>
      <w:tblCellMar>
        <w:left w:w="115.0" w:type="dxa"/>
        <w:right w:w="115.0" w:type="dxa"/>
      </w:tblCellMar>
    </w:tblPr>
  </w:style>
  <w:style w:type="table" w:styleId="aff1" w:customStyle="1">
    <w:basedOn w:val="TableNormal4"/>
    <w:tblPr>
      <w:tblStyleRowBandSize w:val="1"/>
      <w:tblStyleColBandSize w:val="1"/>
      <w:tblCellMar>
        <w:left w:w="115.0" w:type="dxa"/>
        <w:right w:w="115.0" w:type="dxa"/>
      </w:tblCellMar>
    </w:tblPr>
  </w:style>
  <w:style w:type="table" w:styleId="aff2" w:customStyle="1">
    <w:basedOn w:val="TableNormal4"/>
    <w:tblPr>
      <w:tblStyleRowBandSize w:val="1"/>
      <w:tblStyleColBandSize w:val="1"/>
      <w:tblCellMar>
        <w:left w:w="115.0" w:type="dxa"/>
        <w:right w:w="115.0" w:type="dxa"/>
      </w:tblCellMar>
    </w:tblPr>
  </w:style>
  <w:style w:type="table" w:styleId="aff3" w:customStyle="1">
    <w:basedOn w:val="TableNormal4"/>
    <w:tblPr>
      <w:tblStyleRowBandSize w:val="1"/>
      <w:tblStyleColBandSize w:val="1"/>
      <w:tblCellMar>
        <w:left w:w="115.0" w:type="dxa"/>
        <w:right w:w="115.0" w:type="dxa"/>
      </w:tblCellMar>
    </w:tblPr>
  </w:style>
  <w:style w:type="table" w:styleId="aff4" w:customStyle="1">
    <w:basedOn w:val="TableNormal4"/>
    <w:pPr>
      <w:spacing w:line="240" w:lineRule="auto"/>
    </w:pPr>
    <w:tblPr>
      <w:tblStyleRowBandSize w:val="1"/>
      <w:tblStyleColBandSize w:val="1"/>
      <w:tblCellMar>
        <w:left w:w="108.0" w:type="dxa"/>
        <w:right w:w="108.0" w:type="dxa"/>
      </w:tblCellMar>
    </w:tblPr>
  </w:style>
  <w:style w:type="table" w:styleId="aff5" w:customStyle="1">
    <w:basedOn w:val="TableNormal4"/>
    <w:pPr>
      <w:spacing w:line="240" w:lineRule="auto"/>
    </w:pPr>
    <w:tblPr>
      <w:tblStyleRowBandSize w:val="1"/>
      <w:tblStyleColBandSize w:val="1"/>
      <w:tblCellMar>
        <w:left w:w="108.0" w:type="dxa"/>
        <w:right w:w="108.0" w:type="dxa"/>
      </w:tblCellMar>
    </w:tblPr>
  </w:style>
  <w:style w:type="table" w:styleId="aff6" w:customStyle="1">
    <w:basedOn w:val="TableNormal4"/>
    <w:pPr>
      <w:spacing w:line="240" w:lineRule="auto"/>
    </w:pPr>
    <w:tblPr>
      <w:tblStyleRowBandSize w:val="1"/>
      <w:tblStyleColBandSize w:val="1"/>
      <w:tblCellMar>
        <w:left w:w="108.0" w:type="dxa"/>
        <w:right w:w="108.0" w:type="dxa"/>
      </w:tblCellMar>
    </w:tblPr>
  </w:style>
  <w:style w:type="table" w:styleId="aff7" w:customStyle="1">
    <w:basedOn w:val="TableNormal4"/>
    <w:tblPr>
      <w:tblStyleRowBandSize w:val="1"/>
      <w:tblStyleColBandSize w:val="1"/>
      <w:tblCellMar>
        <w:top w:w="100.0" w:type="dxa"/>
        <w:left w:w="100.0" w:type="dxa"/>
        <w:bottom w:w="100.0" w:type="dxa"/>
        <w:right w:w="100.0" w:type="dxa"/>
      </w:tblCellMar>
    </w:tblPr>
  </w:style>
  <w:style w:type="table" w:styleId="aff8" w:customStyle="1">
    <w:basedOn w:val="TableNormal4"/>
    <w:tblPr>
      <w:tblStyleRowBandSize w:val="1"/>
      <w:tblStyleColBandSize w:val="1"/>
      <w:tblCellMar>
        <w:top w:w="100.0" w:type="dxa"/>
        <w:left w:w="100.0" w:type="dxa"/>
        <w:bottom w:w="100.0" w:type="dxa"/>
        <w:right w:w="100.0" w:type="dxa"/>
      </w:tblCellMar>
    </w:tblPr>
  </w:style>
  <w:style w:type="table" w:styleId="aff9" w:customStyle="1">
    <w:basedOn w:val="TableNormal4"/>
    <w:tblPr>
      <w:tblStyleRowBandSize w:val="1"/>
      <w:tblStyleColBandSize w:val="1"/>
      <w:tblCellMar>
        <w:top w:w="100.0" w:type="dxa"/>
        <w:left w:w="100.0" w:type="dxa"/>
        <w:bottom w:w="100.0" w:type="dxa"/>
        <w:right w:w="100.0" w:type="dxa"/>
      </w:tblCellMar>
    </w:tblPr>
  </w:style>
  <w:style w:type="table" w:styleId="affa" w:customStyle="1">
    <w:basedOn w:val="TableNormal4"/>
    <w:tblPr>
      <w:tblStyleRowBandSize w:val="1"/>
      <w:tblStyleColBandSize w:val="1"/>
      <w:tblCellMar>
        <w:top w:w="100.0" w:type="dxa"/>
        <w:left w:w="100.0" w:type="dxa"/>
        <w:bottom w:w="100.0" w:type="dxa"/>
        <w:right w:w="100.0" w:type="dxa"/>
      </w:tblCellMar>
    </w:tblPr>
  </w:style>
  <w:style w:type="table" w:styleId="affb" w:customStyle="1">
    <w:basedOn w:val="TableNormal4"/>
    <w:tblPr>
      <w:tblStyleRowBandSize w:val="1"/>
      <w:tblStyleColBandSize w:val="1"/>
      <w:tblCellMar>
        <w:top w:w="100.0" w:type="dxa"/>
        <w:left w:w="100.0" w:type="dxa"/>
        <w:bottom w:w="100.0" w:type="dxa"/>
        <w:right w:w="100.0" w:type="dxa"/>
      </w:tblCellMar>
    </w:tblPr>
  </w:style>
  <w:style w:type="table" w:styleId="affc" w:customStyle="1">
    <w:basedOn w:val="TableNormal4"/>
    <w:tblPr>
      <w:tblStyleRowBandSize w:val="1"/>
      <w:tblStyleColBandSize w:val="1"/>
      <w:tblCellMar>
        <w:top w:w="100.0" w:type="dxa"/>
        <w:left w:w="100.0" w:type="dxa"/>
        <w:bottom w:w="100.0" w:type="dxa"/>
        <w:right w:w="100.0" w:type="dxa"/>
      </w:tblCellMar>
    </w:tblPr>
  </w:style>
  <w:style w:type="table" w:styleId="affd" w:customStyle="1">
    <w:basedOn w:val="TableNormal4"/>
    <w:tblPr>
      <w:tblStyleRowBandSize w:val="1"/>
      <w:tblStyleColBandSize w:val="1"/>
      <w:tblCellMar>
        <w:top w:w="100.0" w:type="dxa"/>
        <w:left w:w="100.0" w:type="dxa"/>
        <w:bottom w:w="100.0" w:type="dxa"/>
        <w:right w:w="100.0" w:type="dxa"/>
      </w:tblCellMar>
    </w:tblPr>
  </w:style>
  <w:style w:type="table" w:styleId="affe" w:customStyle="1">
    <w:basedOn w:val="TableNormal4"/>
    <w:tblPr>
      <w:tblStyleRowBandSize w:val="1"/>
      <w:tblStyleColBandSize w:val="1"/>
      <w:tblCellMar>
        <w:top w:w="100.0" w:type="dxa"/>
        <w:left w:w="100.0" w:type="dxa"/>
        <w:bottom w:w="100.0" w:type="dxa"/>
        <w:right w:w="100.0" w:type="dxa"/>
      </w:tblCellMar>
    </w:tblPr>
  </w:style>
  <w:style w:type="table" w:styleId="afff" w:customStyle="1">
    <w:basedOn w:val="TableNormal4"/>
    <w:tblPr>
      <w:tblStyleRowBandSize w:val="1"/>
      <w:tblStyleColBandSize w:val="1"/>
      <w:tblCellMar>
        <w:top w:w="100.0" w:type="dxa"/>
        <w:left w:w="100.0" w:type="dxa"/>
        <w:bottom w:w="100.0" w:type="dxa"/>
        <w:right w:w="100.0" w:type="dxa"/>
      </w:tblCellMar>
    </w:tblPr>
  </w:style>
  <w:style w:type="table" w:styleId="afff0" w:customStyle="1">
    <w:basedOn w:val="TableNormal4"/>
    <w:tblPr>
      <w:tblStyleRowBandSize w:val="1"/>
      <w:tblStyleColBandSize w:val="1"/>
      <w:tblCellMar>
        <w:top w:w="100.0" w:type="dxa"/>
        <w:left w:w="100.0" w:type="dxa"/>
        <w:bottom w:w="100.0" w:type="dxa"/>
        <w:right w:w="100.0" w:type="dxa"/>
      </w:tblCellMar>
    </w:tblPr>
  </w:style>
  <w:style w:type="table" w:styleId="afff1" w:customStyle="1">
    <w:basedOn w:val="TableNormal4"/>
    <w:tblPr>
      <w:tblStyleRowBandSize w:val="1"/>
      <w:tblStyleColBandSize w:val="1"/>
      <w:tblCellMar>
        <w:top w:w="100.0" w:type="dxa"/>
        <w:left w:w="100.0" w:type="dxa"/>
        <w:bottom w:w="100.0" w:type="dxa"/>
        <w:right w:w="100.0" w:type="dxa"/>
      </w:tblCellMar>
    </w:tblPr>
  </w:style>
  <w:style w:type="table" w:styleId="afff2" w:customStyle="1">
    <w:basedOn w:val="TableNormal4"/>
    <w:tblPr>
      <w:tblStyleRowBandSize w:val="1"/>
      <w:tblStyleColBandSize w:val="1"/>
      <w:tblCellMar>
        <w:top w:w="100.0" w:type="dxa"/>
        <w:left w:w="100.0" w:type="dxa"/>
        <w:bottom w:w="100.0" w:type="dxa"/>
        <w:right w:w="100.0" w:type="dxa"/>
      </w:tblCellMar>
    </w:tblPr>
  </w:style>
  <w:style w:type="table" w:styleId="afff3" w:customStyle="1">
    <w:basedOn w:val="TableNormal4"/>
    <w:tblPr>
      <w:tblStyleRowBandSize w:val="1"/>
      <w:tblStyleColBandSize w:val="1"/>
      <w:tblCellMar>
        <w:top w:w="100.0" w:type="dxa"/>
        <w:left w:w="100.0" w:type="dxa"/>
        <w:bottom w:w="100.0" w:type="dxa"/>
        <w:right w:w="100.0" w:type="dxa"/>
      </w:tblCellMar>
    </w:tblPr>
  </w:style>
  <w:style w:type="table" w:styleId="afff4" w:customStyle="1">
    <w:basedOn w:val="TableNormal4"/>
    <w:tblPr>
      <w:tblStyleRowBandSize w:val="1"/>
      <w:tblStyleColBandSize w:val="1"/>
      <w:tblCellMar>
        <w:top w:w="100.0" w:type="dxa"/>
        <w:left w:w="100.0" w:type="dxa"/>
        <w:bottom w:w="100.0" w:type="dxa"/>
        <w:right w:w="100.0" w:type="dxa"/>
      </w:tblCellMar>
    </w:tblPr>
  </w:style>
  <w:style w:type="table" w:styleId="afff5" w:customStyle="1">
    <w:basedOn w:val="TableNormal4"/>
    <w:tblPr>
      <w:tblStyleRowBandSize w:val="1"/>
      <w:tblStyleColBandSize w:val="1"/>
      <w:tblCellMar>
        <w:top w:w="100.0" w:type="dxa"/>
        <w:left w:w="100.0" w:type="dxa"/>
        <w:bottom w:w="100.0" w:type="dxa"/>
        <w:right w:w="100.0" w:type="dxa"/>
      </w:tblCellMar>
    </w:tblPr>
  </w:style>
  <w:style w:type="table" w:styleId="afff6" w:customStyle="1">
    <w:basedOn w:val="TableNormal4"/>
    <w:tblPr>
      <w:tblStyleRowBandSize w:val="1"/>
      <w:tblStyleColBandSize w:val="1"/>
      <w:tblCellMar>
        <w:top w:w="100.0" w:type="dxa"/>
        <w:left w:w="100.0" w:type="dxa"/>
        <w:bottom w:w="100.0" w:type="dxa"/>
        <w:right w:w="100.0" w:type="dxa"/>
      </w:tblCellMar>
    </w:tblPr>
  </w:style>
  <w:style w:type="table" w:styleId="afff7" w:customStyle="1">
    <w:basedOn w:val="TableNormal4"/>
    <w:tblPr>
      <w:tblStyleRowBandSize w:val="1"/>
      <w:tblStyleColBandSize w:val="1"/>
      <w:tblCellMar>
        <w:top w:w="100.0" w:type="dxa"/>
        <w:left w:w="100.0" w:type="dxa"/>
        <w:bottom w:w="100.0" w:type="dxa"/>
        <w:right w:w="100.0" w:type="dxa"/>
      </w:tblCellMar>
    </w:tblPr>
  </w:style>
  <w:style w:type="table" w:styleId="afff8" w:customStyle="1">
    <w:basedOn w:val="TableNormal4"/>
    <w:tblPr>
      <w:tblStyleRowBandSize w:val="1"/>
      <w:tblStyleColBandSize w:val="1"/>
      <w:tblCellMar>
        <w:top w:w="100.0" w:type="dxa"/>
        <w:left w:w="100.0" w:type="dxa"/>
        <w:bottom w:w="100.0" w:type="dxa"/>
        <w:right w:w="100.0" w:type="dxa"/>
      </w:tblCellMar>
    </w:tblPr>
  </w:style>
  <w:style w:type="table" w:styleId="afff9" w:customStyle="1">
    <w:basedOn w:val="TableNormal4"/>
    <w:tblPr>
      <w:tblStyleRowBandSize w:val="1"/>
      <w:tblStyleColBandSize w:val="1"/>
      <w:tblCellMar>
        <w:top w:w="100.0" w:type="dxa"/>
        <w:left w:w="100.0" w:type="dxa"/>
        <w:bottom w:w="100.0" w:type="dxa"/>
        <w:right w:w="100.0" w:type="dxa"/>
      </w:tblCellMar>
    </w:tblPr>
  </w:style>
  <w:style w:type="table" w:styleId="afffa" w:customStyle="1">
    <w:basedOn w:val="TableNormal4"/>
    <w:tblPr>
      <w:tblStyleRowBandSize w:val="1"/>
      <w:tblStyleColBandSize w:val="1"/>
      <w:tblCellMar>
        <w:top w:w="100.0" w:type="dxa"/>
        <w:left w:w="100.0" w:type="dxa"/>
        <w:bottom w:w="100.0" w:type="dxa"/>
        <w:right w:w="100.0" w:type="dxa"/>
      </w:tblCellMar>
    </w:tblPr>
  </w:style>
  <w:style w:type="table" w:styleId="afffb" w:customStyle="1">
    <w:basedOn w:val="TableNormal4"/>
    <w:tblPr>
      <w:tblStyleRowBandSize w:val="1"/>
      <w:tblStyleColBandSize w:val="1"/>
      <w:tblCellMar>
        <w:top w:w="100.0" w:type="dxa"/>
        <w:left w:w="100.0" w:type="dxa"/>
        <w:bottom w:w="100.0" w:type="dxa"/>
        <w:right w:w="100.0" w:type="dxa"/>
      </w:tblCellMar>
    </w:tblPr>
  </w:style>
  <w:style w:type="table" w:styleId="afffc" w:customStyle="1">
    <w:basedOn w:val="TableNormal4"/>
    <w:tblPr>
      <w:tblStyleRowBandSize w:val="1"/>
      <w:tblStyleColBandSize w:val="1"/>
      <w:tblCellMar>
        <w:top w:w="100.0" w:type="dxa"/>
        <w:left w:w="100.0" w:type="dxa"/>
        <w:bottom w:w="100.0" w:type="dxa"/>
        <w:right w:w="100.0" w:type="dxa"/>
      </w:tblCellMar>
    </w:tblPr>
  </w:style>
  <w:style w:type="table" w:styleId="afffd" w:customStyle="1">
    <w:basedOn w:val="TableNormal4"/>
    <w:tblPr>
      <w:tblStyleRowBandSize w:val="1"/>
      <w:tblStyleColBandSize w:val="1"/>
      <w:tblCellMar>
        <w:top w:w="100.0" w:type="dxa"/>
        <w:left w:w="100.0" w:type="dxa"/>
        <w:bottom w:w="100.0" w:type="dxa"/>
        <w:right w:w="100.0" w:type="dxa"/>
      </w:tblCellMar>
    </w:tblPr>
  </w:style>
  <w:style w:type="table" w:styleId="afffe" w:customStyle="1">
    <w:basedOn w:val="TableNormal4"/>
    <w:tblPr>
      <w:tblStyleRowBandSize w:val="1"/>
      <w:tblStyleColBandSize w:val="1"/>
      <w:tblCellMar>
        <w:top w:w="100.0" w:type="dxa"/>
        <w:left w:w="100.0" w:type="dxa"/>
        <w:bottom w:w="100.0" w:type="dxa"/>
        <w:right w:w="100.0" w:type="dxa"/>
      </w:tblCellMar>
    </w:tblPr>
  </w:style>
  <w:style w:type="table" w:styleId="affff" w:customStyle="1">
    <w:basedOn w:val="TableNormal4"/>
    <w:tblPr>
      <w:tblStyleRowBandSize w:val="1"/>
      <w:tblStyleColBandSize w:val="1"/>
      <w:tblCellMar>
        <w:top w:w="100.0" w:type="dxa"/>
        <w:left w:w="100.0" w:type="dxa"/>
        <w:bottom w:w="100.0" w:type="dxa"/>
        <w:right w:w="100.0" w:type="dxa"/>
      </w:tblCellMar>
    </w:tblPr>
  </w:style>
  <w:style w:type="table" w:styleId="affff0" w:customStyle="1">
    <w:basedOn w:val="TableNormal4"/>
    <w:tblPr>
      <w:tblStyleRowBandSize w:val="1"/>
      <w:tblStyleColBandSize w:val="1"/>
      <w:tblCellMar>
        <w:top w:w="100.0" w:type="dxa"/>
        <w:left w:w="100.0" w:type="dxa"/>
        <w:bottom w:w="100.0" w:type="dxa"/>
        <w:right w:w="100.0" w:type="dxa"/>
      </w:tblCellMar>
    </w:tblPr>
  </w:style>
  <w:style w:type="table" w:styleId="affff1" w:customStyle="1">
    <w:basedOn w:val="TableNormal4"/>
    <w:tblPr>
      <w:tblStyleRowBandSize w:val="1"/>
      <w:tblStyleColBandSize w:val="1"/>
      <w:tblCellMar>
        <w:top w:w="100.0" w:type="dxa"/>
        <w:left w:w="100.0" w:type="dxa"/>
        <w:bottom w:w="100.0" w:type="dxa"/>
        <w:right w:w="100.0" w:type="dxa"/>
      </w:tblCellMar>
    </w:tblPr>
  </w:style>
  <w:style w:type="table" w:styleId="affff2" w:customStyle="1">
    <w:basedOn w:val="TableNormal4"/>
    <w:tblPr>
      <w:tblStyleRowBandSize w:val="1"/>
      <w:tblStyleColBandSize w:val="1"/>
      <w:tblCellMar>
        <w:top w:w="100.0" w:type="dxa"/>
        <w:left w:w="100.0" w:type="dxa"/>
        <w:bottom w:w="100.0" w:type="dxa"/>
        <w:right w:w="100.0" w:type="dxa"/>
      </w:tblCellMar>
    </w:tblPr>
  </w:style>
  <w:style w:type="table" w:styleId="affff3" w:customStyle="1">
    <w:basedOn w:val="TableNormal4"/>
    <w:tblPr>
      <w:tblStyleRowBandSize w:val="1"/>
      <w:tblStyleColBandSize w:val="1"/>
      <w:tblCellMar>
        <w:top w:w="100.0" w:type="dxa"/>
        <w:left w:w="100.0" w:type="dxa"/>
        <w:bottom w:w="100.0" w:type="dxa"/>
        <w:right w:w="100.0" w:type="dxa"/>
      </w:tblCellMar>
    </w:tblPr>
  </w:style>
  <w:style w:type="table" w:styleId="affff4" w:customStyle="1">
    <w:basedOn w:val="TableNormal4"/>
    <w:pPr>
      <w:spacing w:line="240" w:lineRule="auto"/>
    </w:pPr>
    <w:tblPr>
      <w:tblStyleRowBandSize w:val="1"/>
      <w:tblStyleColBandSize w:val="1"/>
      <w:tblCellMar>
        <w:left w:w="108.0" w:type="dxa"/>
        <w:right w:w="108.0" w:type="dxa"/>
      </w:tblCellMar>
    </w:tblPr>
  </w:style>
  <w:style w:type="table" w:styleId="affff5" w:customStyle="1">
    <w:basedOn w:val="TableNormal4"/>
    <w:tblPr>
      <w:tblStyleRowBandSize w:val="1"/>
      <w:tblStyleColBandSize w:val="1"/>
      <w:tblCellMar>
        <w:top w:w="100.0" w:type="dxa"/>
        <w:left w:w="100.0" w:type="dxa"/>
        <w:bottom w:w="100.0" w:type="dxa"/>
        <w:right w:w="100.0" w:type="dxa"/>
      </w:tblCellMar>
    </w:tblPr>
  </w:style>
  <w:style w:type="table" w:styleId="affff6" w:customStyle="1">
    <w:basedOn w:val="TableNormal4"/>
    <w:tblPr>
      <w:tblStyleRowBandSize w:val="1"/>
      <w:tblStyleColBandSize w:val="1"/>
      <w:tblCellMar>
        <w:top w:w="100.0" w:type="dxa"/>
        <w:left w:w="100.0" w:type="dxa"/>
        <w:bottom w:w="100.0" w:type="dxa"/>
        <w:right w:w="100.0" w:type="dxa"/>
      </w:tblCellMar>
    </w:tblPr>
  </w:style>
  <w:style w:type="table" w:styleId="affff7" w:customStyle="1">
    <w:basedOn w:val="TableNormal4"/>
    <w:tblPr>
      <w:tblStyleRowBandSize w:val="1"/>
      <w:tblStyleColBandSize w:val="1"/>
      <w:tblCellMar>
        <w:top w:w="100.0" w:type="dxa"/>
        <w:left w:w="100.0" w:type="dxa"/>
        <w:bottom w:w="100.0" w:type="dxa"/>
        <w:right w:w="100.0" w:type="dxa"/>
      </w:tblCellMar>
    </w:tblPr>
  </w:style>
  <w:style w:type="table" w:styleId="a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4"/>
    <w:tblPr>
      <w:tblStyleRowBandSize w:val="1"/>
      <w:tblStyleColBandSize w:val="1"/>
      <w:tblCellMar>
        <w:top w:w="100.0" w:type="dxa"/>
        <w:left w:w="100.0" w:type="dxa"/>
        <w:bottom w:w="100.0" w:type="dxa"/>
        <w:right w:w="100.0" w:type="dxa"/>
      </w:tblCellMar>
    </w:tblPr>
  </w:style>
  <w:style w:type="table" w:styleId="affffe" w:customStyle="1">
    <w:basedOn w:val="TableNormal4"/>
    <w:pPr>
      <w:spacing w:line="240" w:lineRule="auto"/>
    </w:pPr>
    <w:tblPr>
      <w:tblStyleRowBandSize w:val="1"/>
      <w:tblStyleColBandSize w:val="1"/>
      <w:tblCellMar>
        <w:left w:w="108.0" w:type="dxa"/>
        <w:right w:w="108.0" w:type="dxa"/>
      </w:tblCellMar>
    </w:tblPr>
  </w:style>
  <w:style w:type="table" w:styleId="afffff" w:customStyle="1">
    <w:basedOn w:val="TableNormal4"/>
    <w:tblPr>
      <w:tblStyleRowBandSize w:val="1"/>
      <w:tblStyleColBandSize w:val="1"/>
      <w:tblCellMar>
        <w:top w:w="100.0" w:type="dxa"/>
        <w:left w:w="100.0" w:type="dxa"/>
        <w:bottom w:w="100.0" w:type="dxa"/>
        <w:right w:w="100.0" w:type="dxa"/>
      </w:tblCellMar>
    </w:tblPr>
  </w:style>
  <w:style w:type="table" w:styleId="afffff0" w:customStyle="1">
    <w:basedOn w:val="TableNormal4"/>
    <w:tblPr>
      <w:tblStyleRowBandSize w:val="1"/>
      <w:tblStyleColBandSize w:val="1"/>
      <w:tblCellMar>
        <w:top w:w="100.0" w:type="dxa"/>
        <w:left w:w="100.0" w:type="dxa"/>
        <w:bottom w:w="100.0" w:type="dxa"/>
        <w:right w:w="100.0" w:type="dxa"/>
      </w:tblCellMar>
    </w:tblPr>
  </w:style>
  <w:style w:type="table" w:styleId="afffff1" w:customStyle="1">
    <w:basedOn w:val="TableNormal4"/>
    <w:tblPr>
      <w:tblStyleRowBandSize w:val="1"/>
      <w:tblStyleColBandSize w:val="1"/>
      <w:tblCellMar>
        <w:top w:w="100.0" w:type="dxa"/>
        <w:left w:w="100.0" w:type="dxa"/>
        <w:bottom w:w="100.0" w:type="dxa"/>
        <w:right w:w="100.0" w:type="dxa"/>
      </w:tblCellMar>
    </w:tblPr>
  </w:style>
  <w:style w:type="table" w:styleId="afffff2" w:customStyle="1">
    <w:basedOn w:val="TableNormal4"/>
    <w:pPr>
      <w:spacing w:line="240" w:lineRule="auto"/>
    </w:pPr>
    <w:tblPr>
      <w:tblStyleRowBandSize w:val="1"/>
      <w:tblStyleColBandSize w:val="1"/>
      <w:tblCellMar>
        <w:left w:w="108.0" w:type="dxa"/>
        <w:right w:w="108.0" w:type="dxa"/>
      </w:tblCellMar>
    </w:tblPr>
  </w:style>
  <w:style w:type="table" w:styleId="afffff3" w:customStyle="1">
    <w:basedOn w:val="TableNormal4"/>
    <w:pPr>
      <w:spacing w:line="240" w:lineRule="auto"/>
    </w:pPr>
    <w:tblPr>
      <w:tblStyleRowBandSize w:val="1"/>
      <w:tblStyleColBandSize w:val="1"/>
      <w:tblCellMar>
        <w:left w:w="108.0" w:type="dxa"/>
        <w:right w:w="108.0" w:type="dxa"/>
      </w:tblCellMar>
    </w:tblPr>
  </w:style>
  <w:style w:type="table" w:styleId="afffff4" w:customStyle="1">
    <w:basedOn w:val="TableNormal4"/>
    <w:tblPr>
      <w:tblStyleRowBandSize w:val="1"/>
      <w:tblStyleColBandSize w:val="1"/>
      <w:tblCellMar>
        <w:top w:w="100.0" w:type="dxa"/>
        <w:left w:w="100.0" w:type="dxa"/>
        <w:bottom w:w="100.0" w:type="dxa"/>
        <w:right w:w="100.0" w:type="dxa"/>
      </w:tblCellMar>
    </w:tblPr>
  </w:style>
  <w:style w:type="table" w:styleId="afffff5" w:customStyle="1">
    <w:basedOn w:val="TableNormal4"/>
    <w:tblPr>
      <w:tblStyleRowBandSize w:val="1"/>
      <w:tblStyleColBandSize w:val="1"/>
      <w:tblCellMar>
        <w:top w:w="100.0" w:type="dxa"/>
        <w:left w:w="100.0" w:type="dxa"/>
        <w:bottom w:w="100.0" w:type="dxa"/>
        <w:right w:w="100.0" w:type="dxa"/>
      </w:tblCellMar>
    </w:tblPr>
  </w:style>
  <w:style w:type="table" w:styleId="afffff6" w:customStyle="1">
    <w:basedOn w:val="TableNormal4"/>
    <w:tblPr>
      <w:tblStyleRowBandSize w:val="1"/>
      <w:tblStyleColBandSize w:val="1"/>
      <w:tblCellMar>
        <w:top w:w="100.0" w:type="dxa"/>
        <w:left w:w="100.0" w:type="dxa"/>
        <w:bottom w:w="100.0" w:type="dxa"/>
        <w:right w:w="100.0" w:type="dxa"/>
      </w:tblCellMar>
    </w:tblPr>
  </w:style>
  <w:style w:type="table" w:styleId="a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4"/>
    <w:tblPr>
      <w:tblStyleRowBandSize w:val="1"/>
      <w:tblStyleColBandSize w:val="1"/>
      <w:tblCellMar>
        <w:top w:w="100.0" w:type="dxa"/>
        <w:left w:w="100.0" w:type="dxa"/>
        <w:bottom w:w="100.0" w:type="dxa"/>
        <w:right w:w="100.0" w:type="dxa"/>
      </w:tblCellMar>
    </w:tblPr>
  </w:style>
  <w:style w:type="table" w:styleId="afffff9" w:customStyle="1">
    <w:basedOn w:val="TableNormal4"/>
    <w:pPr>
      <w:spacing w:line="240" w:lineRule="auto"/>
    </w:pPr>
    <w:tblPr>
      <w:tblStyleRowBandSize w:val="1"/>
      <w:tblStyleColBandSize w:val="1"/>
      <w:tblCellMar>
        <w:left w:w="108.0" w:type="dxa"/>
        <w:right w:w="108.0" w:type="dxa"/>
      </w:tblCellMar>
    </w:tblPr>
  </w:style>
  <w:style w:type="table" w:styleId="a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4"/>
    <w:tblPr>
      <w:tblStyleRowBandSize w:val="1"/>
      <w:tblStyleColBandSize w:val="1"/>
      <w:tblCellMar>
        <w:top w:w="100.0" w:type="dxa"/>
        <w:left w:w="100.0" w:type="dxa"/>
        <w:bottom w:w="100.0" w:type="dxa"/>
        <w:right w:w="100.0" w:type="dxa"/>
      </w:tblCellMar>
    </w:tblPr>
  </w:style>
  <w:style w:type="table" w:styleId="affffff3" w:customStyle="1">
    <w:basedOn w:val="TableNormal4"/>
    <w:tblPr>
      <w:tblStyleRowBandSize w:val="1"/>
      <w:tblStyleColBandSize w:val="1"/>
      <w:tblCellMar>
        <w:top w:w="100.0" w:type="dxa"/>
        <w:left w:w="100.0" w:type="dxa"/>
        <w:bottom w:w="100.0" w:type="dxa"/>
        <w:right w:w="100.0" w:type="dxa"/>
      </w:tblCellMar>
    </w:tblPr>
  </w:style>
  <w:style w:type="table" w:styleId="affffff4" w:customStyle="1">
    <w:basedOn w:val="TableNormal4"/>
    <w:pPr>
      <w:spacing w:line="240" w:lineRule="auto"/>
    </w:pPr>
    <w:tblPr>
      <w:tblStyleRowBandSize w:val="1"/>
      <w:tblStyleColBandSize w:val="1"/>
      <w:tblCellMar>
        <w:left w:w="108.0" w:type="dxa"/>
        <w:right w:w="108.0" w:type="dxa"/>
      </w:tblCellMar>
    </w:tblPr>
  </w:style>
  <w:style w:type="table" w:styleId="a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4"/>
    <w:tblPr>
      <w:tblStyleRowBandSize w:val="1"/>
      <w:tblStyleColBandSize w:val="1"/>
      <w:tblCellMar>
        <w:top w:w="100.0" w:type="dxa"/>
        <w:left w:w="100.0" w:type="dxa"/>
        <w:bottom w:w="100.0" w:type="dxa"/>
        <w:right w:w="100.0" w:type="dxa"/>
      </w:tblCellMar>
    </w:tblPr>
  </w:style>
  <w:style w:type="table" w:styleId="affffff7" w:customStyle="1">
    <w:basedOn w:val="TableNormal4"/>
    <w:tblPr>
      <w:tblStyleRowBandSize w:val="1"/>
      <w:tblStyleColBandSize w:val="1"/>
      <w:tblCellMar>
        <w:top w:w="100.0" w:type="dxa"/>
        <w:left w:w="100.0" w:type="dxa"/>
        <w:bottom w:w="100.0" w:type="dxa"/>
        <w:right w:w="100.0" w:type="dxa"/>
      </w:tblCellMar>
    </w:tblPr>
  </w:style>
  <w:style w:type="table" w:styleId="affffff8" w:customStyle="1">
    <w:basedOn w:val="TableNormal4"/>
    <w:pPr>
      <w:spacing w:line="240" w:lineRule="auto"/>
    </w:pPr>
    <w:tblPr>
      <w:tblStyleRowBandSize w:val="1"/>
      <w:tblStyleColBandSize w:val="1"/>
      <w:tblCellMar>
        <w:left w:w="108.0" w:type="dxa"/>
        <w:right w:w="108.0" w:type="dxa"/>
      </w:tblCellMar>
    </w:tblPr>
  </w:style>
  <w:style w:type="table" w:styleId="affffff9" w:customStyle="1">
    <w:basedOn w:val="TableNormal4"/>
    <w:tblPr>
      <w:tblStyleRowBandSize w:val="1"/>
      <w:tblStyleColBandSize w:val="1"/>
      <w:tblCellMar>
        <w:top w:w="100.0" w:type="dxa"/>
        <w:left w:w="100.0" w:type="dxa"/>
        <w:bottom w:w="100.0" w:type="dxa"/>
        <w:right w:w="100.0" w:type="dxa"/>
      </w:tblCellMar>
    </w:tblPr>
  </w:style>
  <w:style w:type="table" w:styleId="a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A35CDF"/>
    <w:rPr>
      <w:color w:val="0000ff" w:themeColor="hyperlink"/>
      <w:u w:val="single"/>
    </w:rPr>
  </w:style>
  <w:style w:type="character" w:styleId="UnresolvedMention" w:customStyle="1">
    <w:name w:val="Unresolved Mention"/>
    <w:basedOn w:val="Fuentedeprrafopredeter"/>
    <w:uiPriority w:val="99"/>
    <w:semiHidden w:val="1"/>
    <w:unhideWhenUsed w:val="1"/>
    <w:rsid w:val="00A35CDF"/>
    <w:rPr>
      <w:color w:val="605e5c"/>
      <w:shd w:color="auto" w:fill="e1dfdd" w:val="clear"/>
    </w:rPr>
  </w:style>
  <w:style w:type="paragraph" w:styleId="NormalWeb">
    <w:name w:val="Normal (Web)"/>
    <w:basedOn w:val="Normal"/>
    <w:uiPriority w:val="99"/>
    <w:unhideWhenUsed w:val="1"/>
    <w:rsid w:val="00D23A95"/>
    <w:pPr>
      <w:spacing w:after="100" w:afterAutospacing="1" w:before="100" w:beforeAutospacing="1" w:line="240" w:lineRule="auto"/>
    </w:pPr>
    <w:rPr>
      <w:rFonts w:ascii="Times New Roman" w:cs="Times New Roman" w:eastAsia="Times New Roman" w:hAnsi="Times New Roman"/>
      <w:sz w:val="24"/>
      <w:szCs w:val="24"/>
      <w:lang w:val="es-CO"/>
    </w:rPr>
  </w:style>
  <w:style w:type="paragraph" w:styleId="pf0" w:customStyle="1">
    <w:name w:val="pf0"/>
    <w:basedOn w:val="Normal"/>
    <w:rsid w:val="00D47BA7"/>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cf01" w:customStyle="1">
    <w:name w:val="cf01"/>
    <w:basedOn w:val="Fuentedeprrafopredeter"/>
    <w:rsid w:val="00D47BA7"/>
    <w:rPr>
      <w:rFonts w:ascii="Segoe UI" w:cs="Segoe UI" w:hAnsi="Segoe UI" w:hint="default"/>
      <w:sz w:val="18"/>
      <w:szCs w:val="18"/>
    </w:rPr>
  </w:style>
  <w:style w:type="character" w:styleId="cf11" w:customStyle="1">
    <w:name w:val="cf11"/>
    <w:basedOn w:val="Fuentedeprrafopredeter"/>
    <w:rsid w:val="00D47BA7"/>
    <w:rPr>
      <w:rFonts w:ascii="Segoe UI" w:cs="Segoe UI" w:hAnsi="Segoe UI" w:hint="default"/>
      <w:sz w:val="18"/>
      <w:szCs w:val="18"/>
    </w:rPr>
  </w:style>
  <w:style w:type="table" w:styleId="a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2"/>
    <w:pPr>
      <w:spacing w:line="240" w:lineRule="auto"/>
    </w:pPr>
    <w:tblPr>
      <w:tblStyleRowBandSize w:val="1"/>
      <w:tblStyleColBandSize w:val="1"/>
      <w:tblCellMar>
        <w:left w:w="108.0" w:type="dxa"/>
        <w:right w:w="108.0" w:type="dxa"/>
      </w:tblCellMar>
    </w:tblPr>
  </w:style>
  <w:style w:type="table" w:styleId="a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2"/>
    <w:pPr>
      <w:spacing w:line="240" w:lineRule="auto"/>
    </w:pPr>
    <w:tblPr>
      <w:tblStyleRowBandSize w:val="1"/>
      <w:tblStyleColBandSize w:val="1"/>
      <w:tblCellMar>
        <w:left w:w="108.0" w:type="dxa"/>
        <w:right w:w="108.0" w:type="dxa"/>
      </w:tblCellMar>
    </w:tblPr>
  </w:style>
  <w:style w:type="table" w:styleId="a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2"/>
    <w:pPr>
      <w:spacing w:line="240" w:lineRule="auto"/>
    </w:pPr>
    <w:tblPr>
      <w:tblStyleRowBandSize w:val="1"/>
      <w:tblStyleColBandSize w:val="1"/>
      <w:tblCellMar>
        <w:left w:w="108.0" w:type="dxa"/>
        <w:right w:w="108.0" w:type="dxa"/>
      </w:tblCellMar>
    </w:tblPr>
  </w:style>
  <w:style w:type="table" w:styleId="a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2"/>
    <w:pPr>
      <w:spacing w:line="240" w:lineRule="auto"/>
    </w:pPr>
    <w:tblPr>
      <w:tblStyleRowBandSize w:val="1"/>
      <w:tblStyleColBandSize w:val="1"/>
      <w:tblCellMar>
        <w:left w:w="108.0" w:type="dxa"/>
        <w:right w:w="108.0" w:type="dxa"/>
      </w:tblCellMar>
    </w:tblPr>
  </w:style>
  <w:style w:type="table" w:styleId="afffffffe" w:customStyle="1">
    <w:basedOn w:val="TableNormal2"/>
    <w:pPr>
      <w:spacing w:line="240" w:lineRule="auto"/>
    </w:pPr>
    <w:tblPr>
      <w:tblStyleRowBandSize w:val="1"/>
      <w:tblStyleColBandSize w:val="1"/>
      <w:tblCellMar>
        <w:left w:w="108.0" w:type="dxa"/>
        <w:right w:w="108.0" w:type="dxa"/>
      </w:tblCellMar>
    </w:tblPr>
  </w:style>
  <w:style w:type="table" w:styleId="a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2"/>
    <w:pPr>
      <w:spacing w:line="240" w:lineRule="auto"/>
    </w:pPr>
    <w:tblPr>
      <w:tblStyleRowBandSize w:val="1"/>
      <w:tblStyleColBandSize w:val="1"/>
      <w:tblCellMar>
        <w:left w:w="108.0" w:type="dxa"/>
        <w:right w:w="108.0" w:type="dxa"/>
      </w:tblCellMar>
    </w:tblPr>
  </w:style>
  <w:style w:type="table" w:styleId="a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2"/>
    <w:pPr>
      <w:spacing w:line="240" w:lineRule="auto"/>
    </w:pPr>
    <w:tblPr>
      <w:tblStyleRowBandSize w:val="1"/>
      <w:tblStyleColBandSize w:val="1"/>
      <w:tblCellMar>
        <w:left w:w="108.0" w:type="dxa"/>
        <w:right w:w="108.0" w:type="dxa"/>
      </w:tblCellMar>
    </w:tblPr>
  </w:style>
  <w:style w:type="table" w:styleId="a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2"/>
    <w:pPr>
      <w:spacing w:line="240" w:lineRule="auto"/>
    </w:pPr>
    <w:tblPr>
      <w:tblStyleRowBandSize w:val="1"/>
      <w:tblStyleColBandSize w:val="1"/>
      <w:tblCellMar>
        <w:left w:w="108.0" w:type="dxa"/>
        <w:right w:w="108.0" w:type="dxa"/>
      </w:tblCellMar>
    </w:tblPr>
  </w:style>
  <w:style w:type="table" w:styleId="a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2"/>
    <w:tblPr>
      <w:tblStyleRowBandSize w:val="1"/>
      <w:tblStyleColBandSize w:val="1"/>
      <w:tblCellMar>
        <w:top w:w="15.0" w:type="dxa"/>
        <w:left w:w="15.0" w:type="dxa"/>
        <w:bottom w:w="15.0" w:type="dxa"/>
        <w:right w:w="15.0" w:type="dxa"/>
      </w:tblCellMar>
    </w:tblPr>
  </w:style>
  <w:style w:type="table" w:styleId="afffffffff" w:customStyle="1">
    <w:basedOn w:val="TableNormal2"/>
    <w:tblPr>
      <w:tblStyleRowBandSize w:val="1"/>
      <w:tblStyleColBandSize w:val="1"/>
      <w:tblCellMar>
        <w:top w:w="15.0" w:type="dxa"/>
        <w:left w:w="15.0" w:type="dxa"/>
        <w:bottom w:w="15.0" w:type="dxa"/>
        <w:right w:w="15.0" w:type="dxa"/>
      </w:tblCellMar>
    </w:tblPr>
  </w:style>
  <w:style w:type="table" w:styleId="afffffffff0" w:customStyle="1">
    <w:basedOn w:val="TableNormal2"/>
    <w:tblPr>
      <w:tblStyleRowBandSize w:val="1"/>
      <w:tblStyleColBandSize w:val="1"/>
      <w:tblCellMar>
        <w:top w:w="15.0" w:type="dxa"/>
        <w:left w:w="15.0" w:type="dxa"/>
        <w:bottom w:w="15.0" w:type="dxa"/>
        <w:right w:w="15.0" w:type="dxa"/>
      </w:tblCellMar>
    </w:tblPr>
  </w:style>
  <w:style w:type="table" w:styleId="afffffffff1"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2"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3"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4"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5"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6"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7"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8"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9"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a"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b"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c"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d"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e"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0"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1"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2"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3"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4"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5"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6"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7"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8"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9"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a"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b"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c"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d"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e"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f"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f0"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f1"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f2"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f3"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f4"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f5" w:customStyle="1">
    <w:basedOn w:val="TableNormal2"/>
    <w:pPr>
      <w:spacing w:line="240" w:lineRule="auto"/>
    </w:pPr>
    <w:tblPr>
      <w:tblStyleRowBandSize w:val="1"/>
      <w:tblStyleColBandSize w:val="1"/>
      <w:tblCellMar>
        <w:top w:w="15.0" w:type="dxa"/>
        <w:left w:w="15.0" w:type="dxa"/>
        <w:bottom w:w="15.0" w:type="dxa"/>
        <w:right w:w="15.0" w:type="dxa"/>
      </w:tblCellMar>
    </w:tblPr>
  </w:style>
  <w:style w:type="table" w:styleId="afffffffffff6"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7"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8"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9"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a"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b"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c"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d"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e"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0"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1"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2"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3"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4"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5"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6"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7"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8"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9"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a"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b"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c" w:customStyle="1">
    <w:basedOn w:val="TableNormal0"/>
    <w:tblPr>
      <w:tblStyleRowBandSize w:val="1"/>
      <w:tblStyleColBandSize w:val="1"/>
      <w:tblCellMar>
        <w:top w:w="100.0" w:type="dxa"/>
        <w:left w:w="100.0" w:type="dxa"/>
        <w:bottom w:w="100.0" w:type="dxa"/>
        <w:right w:w="100.0" w:type="dxa"/>
      </w:tblCellMar>
    </w:tblPr>
  </w:style>
  <w:style w:type="table" w:styleId="affffffffffffd"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e"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0" w:customStyle="1">
    <w:basedOn w:val="TableNormal0"/>
    <w:tblPr>
      <w:tblStyleRowBandSize w:val="1"/>
      <w:tblStyleColBandSize w:val="1"/>
      <w:tblCellMar>
        <w:top w:w="100.0" w:type="dxa"/>
        <w:left w:w="100.0" w:type="dxa"/>
        <w:bottom w:w="100.0" w:type="dxa"/>
        <w:right w:w="100.0" w:type="dxa"/>
      </w:tblCellMar>
    </w:tblPr>
  </w:style>
  <w:style w:type="table" w:styleId="afffffffffffff1"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2"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3"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4"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5"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6"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7"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8" w:customStyle="1">
    <w:basedOn w:val="TableNormal0"/>
    <w:pPr>
      <w:spacing w:line="240" w:lineRule="auto"/>
    </w:pPr>
    <w:tblPr>
      <w:tblStyleRowBandSize w:val="1"/>
      <w:tblStyleColBandSize w:val="1"/>
      <w:tblCellMar>
        <w:left w:w="108.0" w:type="dxa"/>
        <w:right w:w="108.0" w:type="dxa"/>
      </w:tblCellMar>
    </w:tblPr>
  </w:style>
  <w:style w:type="table" w:styleId="afffffffffffff9"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a"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b"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c"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table" w:styleId="afffffffffffffd" w:customStyle="1">
    <w:basedOn w:val="TableNormal0"/>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4" Type="http://schemas.openxmlformats.org/officeDocument/2006/relationships/hyperlink" Target="https://bit.ly/3cWsQkm" TargetMode="External"/><Relationship Id="rId83" Type="http://schemas.openxmlformats.org/officeDocument/2006/relationships/hyperlink" Target="https://www.funcionpublica.gov.co/eva/gestornormativo/norma.php?i=47141" TargetMode="External"/><Relationship Id="rId42" Type="http://schemas.openxmlformats.org/officeDocument/2006/relationships/image" Target="media/image15.jpg"/><Relationship Id="rId86" Type="http://schemas.openxmlformats.org/officeDocument/2006/relationships/hyperlink" Target="https://bit.ly/2Ikad55" TargetMode="External"/><Relationship Id="rId41" Type="http://schemas.openxmlformats.org/officeDocument/2006/relationships/hyperlink" Target="https://image.shutterstock.com/image-vector/logo-icon-concept-stock-investment-600w-1035404941.jpg" TargetMode="External"/><Relationship Id="rId85" Type="http://schemas.openxmlformats.org/officeDocument/2006/relationships/hyperlink" Target="https://bit.ly/3ASV1bW" TargetMode="External"/><Relationship Id="rId44" Type="http://schemas.openxmlformats.org/officeDocument/2006/relationships/image" Target="media/image17.png"/><Relationship Id="rId88" Type="http://schemas.openxmlformats.org/officeDocument/2006/relationships/hyperlink" Target="https://definicion.de/psicologia/" TargetMode="External"/><Relationship Id="rId43" Type="http://schemas.openxmlformats.org/officeDocument/2006/relationships/image" Target="media/image16.png"/><Relationship Id="rId87" Type="http://schemas.openxmlformats.org/officeDocument/2006/relationships/hyperlink" Target="https://bit.ly/3qlmM8b" TargetMode="External"/><Relationship Id="rId46" Type="http://schemas.openxmlformats.org/officeDocument/2006/relationships/hyperlink" Target="https://ak.picdn.net/shutterstock/videos/1021194613/preview/stock-footage-s-petersburg-russia-dec-crowd-business-people-leave-the-office-rooms.webm" TargetMode="External"/><Relationship Id="rId45" Type="http://schemas.openxmlformats.org/officeDocument/2006/relationships/hyperlink" Target="https://ak.picdn.net/shutterstock/videos/1091196801/preview/stock-footage-milan-italy-time-lapse-main-corridor-of-salone-del-mobile-crowd-entering-and.webm" TargetMode="External"/><Relationship Id="rId89" Type="http://schemas.openxmlformats.org/officeDocument/2006/relationships/hyperlink" Target="http://recursostic.educacion.es/descartes/web/materiales_didacticos/Calculo_matricial_d3/defmat.htm" TargetMode="External"/><Relationship Id="rId80" Type="http://schemas.openxmlformats.org/officeDocument/2006/relationships/hyperlink" Target="https://www.sire.gov.co/documents/82884/83768/A.3.4+Metodologias+AR.pdf/81cee0d0-2f31-4c0e-b3eb-ad6831b1fda2" TargetMode="External"/><Relationship Id="rId82" Type="http://schemas.openxmlformats.org/officeDocument/2006/relationships/hyperlink" Target="https://bit.ly/3RKKs1m" TargetMode="External"/><Relationship Id="rId81" Type="http://schemas.openxmlformats.org/officeDocument/2006/relationships/hyperlink" Target="https://www.youtube.com/watch?v=Oeg1rftVTAA"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hyperlink" Target="https://www.shutterstock.com/es/video/clip-6420263-illuminated-stage-empty-auditorium-seats-concert-hall" TargetMode="External"/><Relationship Id="rId47" Type="http://schemas.openxmlformats.org/officeDocument/2006/relationships/image" Target="media/image18.png"/><Relationship Id="rId49" Type="http://schemas.openxmlformats.org/officeDocument/2006/relationships/hyperlink" Target="https://ak.picdn.net/shutterstock/videos/1088273253/preview/stock-footage-africa-south-africa-circa-spectacular-high-aerial-view-at-sunrise-of-the-cape-town-stadium.webm" TargetMode="Externa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image.shutterstock.com/image-vector/earthquake-disaster-city-emergency-rescue-600w-1716823120.jpg" TargetMode="External"/><Relationship Id="rId72" Type="http://schemas.openxmlformats.org/officeDocument/2006/relationships/image" Target="media/image38.png"/><Relationship Id="rId31" Type="http://schemas.openxmlformats.org/officeDocument/2006/relationships/hyperlink" Target="https://www.istockphoto.com/es/ilustraciones/servicios-p%C3%BAblicos" TargetMode="External"/><Relationship Id="rId75" Type="http://schemas.openxmlformats.org/officeDocument/2006/relationships/hyperlink" Target="https://image.shutterstock.com/image-vector/crowd-people-sale-discounts-stampede-600w-2047283570.jpg" TargetMode="External"/><Relationship Id="rId30" Type="http://schemas.openxmlformats.org/officeDocument/2006/relationships/image" Target="media/image26.png"/><Relationship Id="rId74" Type="http://schemas.openxmlformats.org/officeDocument/2006/relationships/image" Target="media/image40.png"/><Relationship Id="rId33" Type="http://schemas.openxmlformats.org/officeDocument/2006/relationships/image" Target="media/image28.png"/><Relationship Id="rId77" Type="http://schemas.openxmlformats.org/officeDocument/2006/relationships/hyperlink" Target="https://image.shutterstock.com/image-vector/question-bubbles-line-icon-ask-600w-1914202927.jpg" TargetMode="External"/><Relationship Id="rId32" Type="http://schemas.openxmlformats.org/officeDocument/2006/relationships/image" Target="media/image27.jpg"/><Relationship Id="rId76" Type="http://schemas.openxmlformats.org/officeDocument/2006/relationships/image" Target="media/image41.png"/><Relationship Id="rId35" Type="http://schemas.openxmlformats.org/officeDocument/2006/relationships/image" Target="media/image29.png"/><Relationship Id="rId79" Type="http://schemas.openxmlformats.org/officeDocument/2006/relationships/hyperlink" Target="https://repositorio.gestiondelriesgo.gov.co/handle/20.500.11762/27735" TargetMode="External"/><Relationship Id="rId34" Type="http://schemas.openxmlformats.org/officeDocument/2006/relationships/image" Target="media/image30.png"/><Relationship Id="rId78" Type="http://schemas.openxmlformats.org/officeDocument/2006/relationships/hyperlink" Target="https://repositorio.gestiondelriesgo.gov.co/bitstream/handle/20.500.11762/20761/Terminologia-GRD-2017.pdf?sequence=2" TargetMode="External"/><Relationship Id="rId71" Type="http://schemas.openxmlformats.org/officeDocument/2006/relationships/hyperlink" Target="https://image.shutterstock.com/image-vector/pensive-girl-flat-vector-illustration-600w-1793700043.jpg" TargetMode="External"/><Relationship Id="rId70" Type="http://schemas.openxmlformats.org/officeDocument/2006/relationships/image" Target="media/image9.png"/><Relationship Id="rId37" Type="http://schemas.openxmlformats.org/officeDocument/2006/relationships/image" Target="media/image23.jpg"/><Relationship Id="rId36" Type="http://schemas.openxmlformats.org/officeDocument/2006/relationships/image" Target="media/image31.png"/><Relationship Id="rId39" Type="http://schemas.openxmlformats.org/officeDocument/2006/relationships/image" Target="media/image14.png"/><Relationship Id="rId38" Type="http://schemas.openxmlformats.org/officeDocument/2006/relationships/image" Target="media/image10.png"/><Relationship Id="rId62" Type="http://schemas.openxmlformats.org/officeDocument/2006/relationships/image" Target="media/image4.jpg"/><Relationship Id="rId61" Type="http://schemas.openxmlformats.org/officeDocument/2006/relationships/image" Target="media/image3.jpg"/><Relationship Id="rId20" Type="http://schemas.openxmlformats.org/officeDocument/2006/relationships/image" Target="media/image45.png"/><Relationship Id="rId64" Type="http://schemas.openxmlformats.org/officeDocument/2006/relationships/image" Target="media/image12.png"/><Relationship Id="rId63" Type="http://schemas.openxmlformats.org/officeDocument/2006/relationships/image" Target="media/image5.jpg"/><Relationship Id="rId22" Type="http://schemas.openxmlformats.org/officeDocument/2006/relationships/image" Target="media/image48.png"/><Relationship Id="rId66" Type="http://schemas.openxmlformats.org/officeDocument/2006/relationships/image" Target="media/image11.jpg"/><Relationship Id="rId21" Type="http://schemas.openxmlformats.org/officeDocument/2006/relationships/image" Target="media/image47.png"/><Relationship Id="rId65" Type="http://schemas.openxmlformats.org/officeDocument/2006/relationships/image" Target="media/image6.jpg"/><Relationship Id="rId24" Type="http://schemas.openxmlformats.org/officeDocument/2006/relationships/image" Target="media/image50.png"/><Relationship Id="rId68" Type="http://schemas.openxmlformats.org/officeDocument/2006/relationships/image" Target="media/image8.png"/><Relationship Id="rId23" Type="http://schemas.openxmlformats.org/officeDocument/2006/relationships/image" Target="media/image49.png"/><Relationship Id="rId67" Type="http://schemas.openxmlformats.org/officeDocument/2006/relationships/image" Target="media/image7.png"/><Relationship Id="rId60" Type="http://schemas.openxmlformats.org/officeDocument/2006/relationships/image" Target="media/image2.png"/><Relationship Id="rId26" Type="http://schemas.openxmlformats.org/officeDocument/2006/relationships/image" Target="media/image52.jpg"/><Relationship Id="rId25" Type="http://schemas.openxmlformats.org/officeDocument/2006/relationships/image" Target="media/image51.png"/><Relationship Id="rId69" Type="http://schemas.openxmlformats.org/officeDocument/2006/relationships/hyperlink" Target="https://image.shutterstock.com/image-vector/tornano-hurricane-icon-cartoon-destructive-600w-2169556743.jpg" TargetMode="External"/><Relationship Id="rId28" Type="http://schemas.openxmlformats.org/officeDocument/2006/relationships/image" Target="media/image54.png"/><Relationship Id="rId27" Type="http://schemas.openxmlformats.org/officeDocument/2006/relationships/image" Target="media/image53.jpg"/><Relationship Id="rId29" Type="http://schemas.openxmlformats.org/officeDocument/2006/relationships/image" Target="media/image24.png"/><Relationship Id="rId51" Type="http://schemas.openxmlformats.org/officeDocument/2006/relationships/hyperlink" Target="https://ak.picdn.net/shutterstock/videos/1089139383/preview/stock-footage-bohemian-tipi-wooden-arch-decorated-with-burning-candles-roses-and-pampass-grass-wrapped-in-fairy.webm" TargetMode="External"/><Relationship Id="rId50" Type="http://schemas.openxmlformats.org/officeDocument/2006/relationships/hyperlink" Target="https://ak.picdn.net/shutterstock/videos/1025104604/preview/stock-footage-diverse-and-colorful-marathon-people-applauding-the-runners-slow-motion.webm" TargetMode="External"/><Relationship Id="rId53" Type="http://schemas.openxmlformats.org/officeDocument/2006/relationships/image" Target="media/image20.png"/><Relationship Id="rId52" Type="http://schemas.openxmlformats.org/officeDocument/2006/relationships/image" Target="media/image19.png"/><Relationship Id="rId11" Type="http://schemas.openxmlformats.org/officeDocument/2006/relationships/image" Target="media/image34.png"/><Relationship Id="rId55" Type="http://schemas.openxmlformats.org/officeDocument/2006/relationships/hyperlink" Target="https://ak.picdn.net/shutterstock/videos/1027762925/preview/stock-footage-group-of-cheering-fans-watch-a-sport-championship-on-stadium-their-team-wins-and-everybody-are.webm" TargetMode="External"/><Relationship Id="rId10" Type="http://schemas.openxmlformats.org/officeDocument/2006/relationships/image" Target="media/image32.png"/><Relationship Id="rId54" Type="http://schemas.openxmlformats.org/officeDocument/2006/relationships/hyperlink" Target="https://www.shutterstock.com/es/video/clip-27821341-iconic-night-rock-concert-front-row-crowd" TargetMode="External"/><Relationship Id="rId13" Type="http://schemas.openxmlformats.org/officeDocument/2006/relationships/image" Target="media/image36.png"/><Relationship Id="rId57" Type="http://schemas.openxmlformats.org/officeDocument/2006/relationships/hyperlink" Target="https://www.shutterstock.com/es/video/clip-1018016164-big-family-garden-party-celebration-gathered-together" TargetMode="External"/><Relationship Id="rId12" Type="http://schemas.openxmlformats.org/officeDocument/2006/relationships/image" Target="media/image33.png"/><Relationship Id="rId56" Type="http://schemas.openxmlformats.org/officeDocument/2006/relationships/hyperlink" Target="https://www.shutterstock.com/es/video/clip-1057995727-viewer-crowded-audience-speak-speaker-microphone-participant" TargetMode="External"/><Relationship Id="rId91" Type="http://schemas.openxmlformats.org/officeDocument/2006/relationships/header" Target="header1.xml"/><Relationship Id="rId90" Type="http://schemas.openxmlformats.org/officeDocument/2006/relationships/hyperlink" Target="https://www.academia.edu/32510178/Terminolog%C3%ADa_sobre_Gesti%C3%B3n_del_Riesgo_de_Desastres_y_Fen%C3%B3menos_Amenazantes_de_Colombia" TargetMode="External"/><Relationship Id="rId92" Type="http://schemas.openxmlformats.org/officeDocument/2006/relationships/footer" Target="footer1.xml"/><Relationship Id="rId15" Type="http://schemas.openxmlformats.org/officeDocument/2006/relationships/image" Target="media/image39.png"/><Relationship Id="rId59" Type="http://schemas.openxmlformats.org/officeDocument/2006/relationships/image" Target="media/image21.png"/><Relationship Id="rId14" Type="http://schemas.openxmlformats.org/officeDocument/2006/relationships/image" Target="media/image35.png"/><Relationship Id="rId58" Type="http://schemas.openxmlformats.org/officeDocument/2006/relationships/hyperlink" Target="https://ak.picdn.net/shutterstock/videos/18002734/preview/stock-footage-colombia-circa-people-on-costumes-dancing-on-the-carnaval-de-barranquilla.webm" TargetMode="External"/><Relationship Id="rId17" Type="http://schemas.openxmlformats.org/officeDocument/2006/relationships/image" Target="media/image42.png"/><Relationship Id="rId16" Type="http://schemas.openxmlformats.org/officeDocument/2006/relationships/image" Target="media/image43.png"/><Relationship Id="rId19" Type="http://schemas.openxmlformats.org/officeDocument/2006/relationships/image" Target="media/image44.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2"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7.png"/><Relationship Id="rId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Jbj7eqLXdL+bWTpbNBmhGgqojA==">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2022-09-07T21:08:00Z</dcterms:created>
</cp:coreProperties>
</file>